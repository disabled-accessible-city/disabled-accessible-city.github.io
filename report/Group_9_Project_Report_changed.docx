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DDA29" w14:textId="36996BAB" w:rsidR="00BE4579" w:rsidRPr="00030ECE" w:rsidRDefault="0005155A" w:rsidP="001D1B53">
      <w:pPr>
        <w:pStyle w:val="Title"/>
        <w:jc w:val="center"/>
        <w:rPr>
          <w:rFonts w:ascii="Constantia" w:hAnsi="Constantia" w:cstheme="majorHAnsi"/>
          <w:color w:val="007789"/>
        </w:rPr>
      </w:pPr>
      <w:r w:rsidRPr="00030ECE">
        <w:rPr>
          <w:rFonts w:ascii="Constantia" w:hAnsi="Constantia" w:cstheme="majorHAnsi"/>
          <w:color w:val="007789"/>
        </w:rPr>
        <w:t xml:space="preserve">Group Mini Project: Digital </w:t>
      </w:r>
      <w:r w:rsidR="00B03D9F" w:rsidRPr="00030ECE">
        <w:rPr>
          <w:rFonts w:ascii="Constantia" w:hAnsi="Constantia" w:cstheme="majorHAnsi"/>
          <w:color w:val="007789"/>
        </w:rPr>
        <w:t>Visualization</w:t>
      </w:r>
    </w:p>
    <w:p w14:paraId="72FDEE77" w14:textId="3343CC2E" w:rsidR="004039B8" w:rsidRDefault="004039B8" w:rsidP="004039B8">
      <w:pPr>
        <w:jc w:val="center"/>
        <w:rPr>
          <w:ins w:id="0" w:author="Ye, Yafei" w:date="2019-05-28T10:14:00Z"/>
          <w:rFonts w:cstheme="majorHAnsi"/>
          <w:color w:val="007789"/>
          <w:sz w:val="48"/>
          <w:szCs w:val="56"/>
        </w:rPr>
      </w:pPr>
      <w:r w:rsidRPr="00030ECE">
        <w:rPr>
          <w:rFonts w:cstheme="majorHAnsi"/>
          <w:color w:val="007789"/>
          <w:sz w:val="48"/>
          <w:szCs w:val="56"/>
        </w:rPr>
        <w:t>(</w:t>
      </w:r>
      <w:r w:rsidR="0005155A" w:rsidRPr="00030ECE">
        <w:rPr>
          <w:rFonts w:cstheme="majorHAnsi"/>
          <w:color w:val="007789"/>
          <w:sz w:val="44"/>
          <w:szCs w:val="56"/>
        </w:rPr>
        <w:t>CASA0003</w:t>
      </w:r>
      <w:r w:rsidRPr="00030ECE">
        <w:rPr>
          <w:rFonts w:cstheme="majorHAnsi"/>
          <w:color w:val="007789"/>
          <w:sz w:val="48"/>
          <w:szCs w:val="56"/>
        </w:rPr>
        <w:t>)</w:t>
      </w:r>
    </w:p>
    <w:p w14:paraId="4AFCDB99" w14:textId="77777777" w:rsidR="00C94C55" w:rsidRPr="00030ECE" w:rsidRDefault="00C94C55" w:rsidP="004039B8">
      <w:pPr>
        <w:jc w:val="center"/>
        <w:rPr>
          <w:sz w:val="48"/>
          <w:szCs w:val="56"/>
        </w:rPr>
      </w:pPr>
    </w:p>
    <w:p w14:paraId="74C09544" w14:textId="50C97777" w:rsidR="00493314" w:rsidRPr="0056145D" w:rsidRDefault="00493314" w:rsidP="00C94C55">
      <w:pPr>
        <w:pStyle w:val="Title"/>
        <w:jc w:val="center"/>
        <w:rPr>
          <w:ins w:id="1" w:author="Ye, Yafei" w:date="2019-05-28T10:25:00Z"/>
          <w:rFonts w:ascii="Constantia" w:hAnsi="Constantia" w:cstheme="majorHAnsi" w:hint="eastAsia"/>
          <w:color w:val="007789"/>
          <w:lang w:val="en-US" w:eastAsia="zh-CN"/>
          <w:rPrChange w:id="2" w:author="Ye, Yafei" w:date="2019-05-28T10:32:00Z">
            <w:rPr>
              <w:ins w:id="3" w:author="Ye, Yafei" w:date="2019-05-28T10:25:00Z"/>
              <w:rFonts w:ascii="Constantia" w:hAnsi="Constantia" w:cstheme="majorHAnsi" w:hint="eastAsia"/>
              <w:color w:val="007789"/>
              <w:lang w:eastAsia="zh-CN"/>
            </w:rPr>
          </w:rPrChange>
        </w:rPr>
      </w:pPr>
      <w:ins w:id="4" w:author="Ye, Yafei" w:date="2019-05-28T10:25:00Z">
        <w:r>
          <w:rPr>
            <w:rFonts w:ascii="Constantia" w:hAnsi="Constantia" w:cstheme="majorHAnsi"/>
            <w:color w:val="007789"/>
          </w:rPr>
          <w:t>Invisible City:</w:t>
        </w:r>
      </w:ins>
    </w:p>
    <w:p w14:paraId="66E72172" w14:textId="443D0A4A" w:rsidR="001D1B53" w:rsidRPr="00C94C55" w:rsidRDefault="00C94C55" w:rsidP="00C94C55">
      <w:pPr>
        <w:pStyle w:val="Title"/>
        <w:jc w:val="center"/>
        <w:rPr>
          <w:ins w:id="5" w:author="Ye, Yafei" w:date="2019-05-28T10:13:00Z"/>
          <w:rFonts w:ascii="Constantia" w:hAnsi="Constantia" w:cstheme="majorHAnsi" w:hint="eastAsia"/>
          <w:color w:val="007789"/>
          <w:lang w:val="en-US" w:eastAsia="zh-CN"/>
          <w:rPrChange w:id="6" w:author="Ye, Yafei" w:date="2019-05-28T10:14:00Z">
            <w:rPr>
              <w:ins w:id="7" w:author="Ye, Yafei" w:date="2019-05-28T10:13:00Z"/>
            </w:rPr>
          </w:rPrChange>
        </w:rPr>
        <w:pPrChange w:id="8" w:author="Ye, Yafei" w:date="2019-05-28T10:13:00Z">
          <w:pPr/>
        </w:pPrChange>
      </w:pPr>
      <w:ins w:id="9" w:author="Ye, Yafei" w:date="2019-05-28T10:14:00Z">
        <w:r>
          <w:rPr>
            <w:rFonts w:ascii="Constantia" w:hAnsi="Constantia" w:cstheme="majorHAnsi"/>
            <w:color w:val="007789"/>
          </w:rPr>
          <w:t>D</w:t>
        </w:r>
        <w:r>
          <w:rPr>
            <w:rFonts w:ascii="Constantia" w:hAnsi="Constantia" w:cstheme="majorHAnsi" w:hint="eastAsia"/>
            <w:color w:val="007789"/>
            <w:lang w:eastAsia="zh-CN"/>
          </w:rPr>
          <w:t>is</w:t>
        </w:r>
        <w:r>
          <w:rPr>
            <w:rFonts w:ascii="Constantia" w:hAnsi="Constantia" w:cstheme="majorHAnsi"/>
            <w:color w:val="007789"/>
            <w:lang w:eastAsia="zh-CN"/>
          </w:rPr>
          <w:t>abled</w:t>
        </w:r>
      </w:ins>
      <w:ins w:id="10" w:author="Ye, Yafei" w:date="2019-05-28T10:13:00Z">
        <w:r w:rsidRPr="00C94C55">
          <w:rPr>
            <w:rFonts w:ascii="Constantia" w:hAnsi="Constantia" w:cstheme="majorHAnsi"/>
            <w:color w:val="007789"/>
            <w:rPrChange w:id="11" w:author="Ye, Yafei" w:date="2019-05-28T10:13:00Z">
              <w:rPr/>
            </w:rPrChange>
          </w:rPr>
          <w:t xml:space="preserve"> </w:t>
        </w:r>
      </w:ins>
      <w:ins w:id="12" w:author="Ye, Yafei" w:date="2019-05-28T10:14:00Z">
        <w:r>
          <w:rPr>
            <w:rFonts w:ascii="Constantia" w:hAnsi="Constantia" w:cstheme="majorHAnsi"/>
            <w:color w:val="007789"/>
          </w:rPr>
          <w:t>Accessible</w:t>
        </w:r>
      </w:ins>
      <w:ins w:id="13" w:author="Ye, Yafei" w:date="2019-05-28T10:13:00Z">
        <w:r w:rsidRPr="00C94C55">
          <w:rPr>
            <w:rFonts w:ascii="Constantia" w:hAnsi="Constantia" w:cstheme="majorHAnsi"/>
            <w:color w:val="007789"/>
            <w:rPrChange w:id="14" w:author="Ye, Yafei" w:date="2019-05-28T10:13:00Z">
              <w:rPr/>
            </w:rPrChange>
          </w:rPr>
          <w:t xml:space="preserve"> </w:t>
        </w:r>
      </w:ins>
      <w:ins w:id="15" w:author="Ye, Yafei" w:date="2019-05-28T10:14:00Z">
        <w:r>
          <w:rPr>
            <w:rFonts w:ascii="Constantia" w:hAnsi="Constantia" w:cstheme="majorHAnsi"/>
            <w:color w:val="007789"/>
          </w:rPr>
          <w:t>City</w:t>
        </w:r>
      </w:ins>
    </w:p>
    <w:p w14:paraId="475C7FE3" w14:textId="54563040" w:rsidR="00C94C55" w:rsidRDefault="00C94C55" w:rsidP="001D1B53">
      <w:pPr>
        <w:rPr>
          <w:ins w:id="16" w:author="Ye, Yafei" w:date="2019-05-28T10:14:00Z"/>
        </w:rPr>
      </w:pPr>
    </w:p>
    <w:p w14:paraId="0985EE48" w14:textId="77777777" w:rsidR="00C94C55" w:rsidRPr="00030ECE" w:rsidRDefault="00C94C55" w:rsidP="001D1B53"/>
    <w:p w14:paraId="0FA469A9" w14:textId="65F23E7B" w:rsidR="00342CB5" w:rsidRPr="00030ECE" w:rsidRDefault="00FF02B6" w:rsidP="001D1B53">
      <w:pPr>
        <w:jc w:val="center"/>
        <w:rPr>
          <w:rFonts w:ascii="Constantia" w:hAnsi="Constantia" w:cstheme="minorHAnsi"/>
          <w:sz w:val="24"/>
        </w:rPr>
      </w:pPr>
      <w:del w:id="17" w:author="Ye, Yafei" w:date="2019-05-28T10:12:00Z">
        <w:r w:rsidRPr="00030ECE" w:rsidDel="00C94C55">
          <w:rPr>
            <w:rFonts w:ascii="Constantia" w:hAnsi="Constantia" w:cstheme="minorHAnsi"/>
            <w:sz w:val="24"/>
          </w:rPr>
          <w:delText>Group</w:delText>
        </w:r>
        <w:r w:rsidR="001D1B53" w:rsidRPr="00030ECE" w:rsidDel="00C94C55">
          <w:rPr>
            <w:rFonts w:ascii="Constantia" w:hAnsi="Constantia" w:cstheme="minorHAnsi"/>
            <w:sz w:val="24"/>
          </w:rPr>
          <w:delText xml:space="preserve"> </w:delText>
        </w:r>
        <w:r w:rsidR="00B03D9F" w:rsidRPr="00030ECE" w:rsidDel="00C94C55">
          <w:rPr>
            <w:rFonts w:ascii="Constantia" w:hAnsi="Constantia" w:cstheme="minorHAnsi"/>
            <w:sz w:val="24"/>
          </w:rPr>
          <w:delText>Mini Project</w:delText>
        </w:r>
        <w:r w:rsidRPr="00030ECE" w:rsidDel="00C94C55">
          <w:rPr>
            <w:rFonts w:ascii="Constantia" w:hAnsi="Constantia" w:cstheme="minorHAnsi"/>
            <w:sz w:val="24"/>
          </w:rPr>
          <w:delText xml:space="preserve"> (</w:delText>
        </w:r>
      </w:del>
      <w:r w:rsidRPr="00030ECE">
        <w:rPr>
          <w:rFonts w:ascii="Constantia" w:hAnsi="Constantia" w:cstheme="minorHAnsi"/>
          <w:sz w:val="24"/>
        </w:rPr>
        <w:t xml:space="preserve">Group </w:t>
      </w:r>
      <w:r w:rsidR="0005155A" w:rsidRPr="00030ECE">
        <w:rPr>
          <w:rFonts w:ascii="Constantia" w:hAnsi="Constantia" w:cstheme="minorHAnsi"/>
          <w:sz w:val="24"/>
        </w:rPr>
        <w:t>9</w:t>
      </w:r>
      <w:del w:id="18" w:author="Ye, Yafei" w:date="2019-05-28T10:12:00Z">
        <w:r w:rsidRPr="00030ECE" w:rsidDel="00C94C55">
          <w:rPr>
            <w:rFonts w:ascii="Constantia" w:hAnsi="Constantia" w:cstheme="minorHAnsi"/>
            <w:sz w:val="24"/>
          </w:rPr>
          <w:delText>)</w:delText>
        </w:r>
        <w:r w:rsidR="001D1B53" w:rsidRPr="00030ECE" w:rsidDel="00C94C55">
          <w:rPr>
            <w:rFonts w:ascii="Constantia" w:hAnsi="Constantia" w:cstheme="minorHAnsi"/>
            <w:sz w:val="24"/>
          </w:rPr>
          <w:delText xml:space="preserve"> </w:delText>
        </w:r>
      </w:del>
    </w:p>
    <w:p w14:paraId="4BFB085A" w14:textId="56582C32" w:rsidR="001D1B53" w:rsidRPr="00030ECE" w:rsidRDefault="00342CB5" w:rsidP="001D1B53">
      <w:pPr>
        <w:jc w:val="center"/>
        <w:rPr>
          <w:rFonts w:ascii="Constantia" w:hAnsi="Constantia" w:cstheme="minorHAnsi"/>
          <w:sz w:val="24"/>
        </w:rPr>
      </w:pPr>
      <w:r w:rsidRPr="00030ECE">
        <w:rPr>
          <w:rFonts w:ascii="Constantia" w:hAnsi="Constantia" w:cstheme="minorHAnsi"/>
          <w:sz w:val="24"/>
        </w:rPr>
        <w:t xml:space="preserve">Yafei Ye, </w:t>
      </w:r>
      <w:proofErr w:type="spellStart"/>
      <w:r w:rsidRPr="00030ECE">
        <w:rPr>
          <w:rFonts w:ascii="Constantia" w:hAnsi="Constantia" w:cstheme="minorHAnsi"/>
          <w:sz w:val="24"/>
        </w:rPr>
        <w:t>Yuhong</w:t>
      </w:r>
      <w:proofErr w:type="spellEnd"/>
      <w:r w:rsidRPr="00030ECE">
        <w:rPr>
          <w:rFonts w:ascii="Constantia" w:hAnsi="Constantia" w:cstheme="minorHAnsi"/>
          <w:sz w:val="24"/>
        </w:rPr>
        <w:t xml:space="preserve"> Sang, Bogdan </w:t>
      </w:r>
      <w:proofErr w:type="spellStart"/>
      <w:r w:rsidRPr="00030ECE">
        <w:rPr>
          <w:rFonts w:ascii="Constantia" w:hAnsi="Constantia" w:cstheme="minorHAnsi"/>
          <w:sz w:val="24"/>
        </w:rPr>
        <w:t>Rugina</w:t>
      </w:r>
      <w:proofErr w:type="spellEnd"/>
      <w:r w:rsidRPr="00030ECE">
        <w:rPr>
          <w:rFonts w:ascii="Constantia" w:hAnsi="Constantia" w:cstheme="minorHAnsi"/>
          <w:sz w:val="24"/>
        </w:rPr>
        <w:t xml:space="preserve">, </w:t>
      </w:r>
      <w:proofErr w:type="spellStart"/>
      <w:r w:rsidRPr="00030ECE">
        <w:rPr>
          <w:rFonts w:ascii="Constantia" w:hAnsi="Constantia" w:cstheme="minorHAnsi"/>
          <w:sz w:val="24"/>
        </w:rPr>
        <w:t>Arun</w:t>
      </w:r>
      <w:proofErr w:type="spellEnd"/>
      <w:r w:rsidRPr="00030ECE">
        <w:rPr>
          <w:rFonts w:ascii="Constantia" w:hAnsi="Constantia" w:cstheme="minorHAnsi"/>
          <w:sz w:val="24"/>
        </w:rPr>
        <w:t xml:space="preserve"> Srinivasan</w:t>
      </w:r>
    </w:p>
    <w:p w14:paraId="787C3AC9" w14:textId="77777777" w:rsidR="001D1B53" w:rsidRPr="00030ECE" w:rsidRDefault="001D1B53" w:rsidP="001D1B53">
      <w:pPr>
        <w:jc w:val="center"/>
        <w:rPr>
          <w:rFonts w:ascii="Constantia" w:hAnsi="Constantia" w:cstheme="minorHAnsi"/>
          <w:sz w:val="24"/>
        </w:rPr>
      </w:pPr>
    </w:p>
    <w:p w14:paraId="50E825E8" w14:textId="5065C210" w:rsidR="001D1B53" w:rsidRPr="00030ECE" w:rsidRDefault="001D1B53" w:rsidP="001D1B53">
      <w:pPr>
        <w:jc w:val="center"/>
        <w:rPr>
          <w:rFonts w:ascii="Constantia" w:hAnsi="Constantia" w:cstheme="minorHAnsi"/>
          <w:sz w:val="24"/>
        </w:rPr>
      </w:pPr>
      <w:proofErr w:type="spellStart"/>
      <w:r w:rsidRPr="00030ECE">
        <w:rPr>
          <w:rFonts w:ascii="Constantia" w:hAnsi="Constantia" w:cstheme="minorHAnsi"/>
          <w:sz w:val="24"/>
        </w:rPr>
        <w:t>Dr.</w:t>
      </w:r>
      <w:proofErr w:type="spellEnd"/>
      <w:r w:rsidRPr="00030ECE">
        <w:rPr>
          <w:rFonts w:ascii="Constantia" w:hAnsi="Constantia" w:cstheme="minorHAnsi"/>
          <w:sz w:val="24"/>
        </w:rPr>
        <w:t xml:space="preserve"> </w:t>
      </w:r>
      <w:r w:rsidR="0005155A" w:rsidRPr="00030ECE">
        <w:rPr>
          <w:rFonts w:ascii="Constantia" w:hAnsi="Constantia" w:cstheme="minorHAnsi"/>
          <w:sz w:val="24"/>
        </w:rPr>
        <w:t>Duncan A Smith</w:t>
      </w:r>
    </w:p>
    <w:p w14:paraId="75031CE7" w14:textId="77777777" w:rsidR="00E01F07" w:rsidRPr="00030ECE" w:rsidRDefault="00E01F07" w:rsidP="001D1B53">
      <w:pPr>
        <w:jc w:val="center"/>
        <w:rPr>
          <w:rFonts w:ascii="Constantia" w:hAnsi="Constantia" w:cstheme="minorHAnsi"/>
          <w:sz w:val="24"/>
        </w:rPr>
      </w:pPr>
    </w:p>
    <w:p w14:paraId="1378D224" w14:textId="77777777" w:rsidR="00E01F07" w:rsidRPr="00030ECE" w:rsidRDefault="00E01F07" w:rsidP="001D1B53">
      <w:pPr>
        <w:jc w:val="center"/>
        <w:rPr>
          <w:rFonts w:ascii="Constantia" w:hAnsi="Constantia" w:cstheme="minorHAnsi"/>
          <w:sz w:val="24"/>
        </w:rPr>
      </w:pPr>
    </w:p>
    <w:p w14:paraId="1D226B3F" w14:textId="77777777" w:rsidR="00E01F07" w:rsidRPr="00030ECE" w:rsidRDefault="00E01F07" w:rsidP="001D1B53">
      <w:pPr>
        <w:jc w:val="center"/>
        <w:rPr>
          <w:rFonts w:ascii="Constantia" w:hAnsi="Constantia" w:cstheme="minorHAnsi"/>
          <w:sz w:val="24"/>
        </w:rPr>
      </w:pPr>
      <w:r w:rsidRPr="00030ECE">
        <w:rPr>
          <w:rFonts w:ascii="Constantia" w:hAnsi="Constantia" w:cstheme="minorHAnsi"/>
          <w:sz w:val="24"/>
        </w:rPr>
        <w:t>University College London</w:t>
      </w:r>
    </w:p>
    <w:p w14:paraId="4C792441" w14:textId="77777777" w:rsidR="00E01F07" w:rsidRPr="00030ECE" w:rsidRDefault="00E01F07" w:rsidP="001D1B53">
      <w:pPr>
        <w:jc w:val="center"/>
        <w:rPr>
          <w:rFonts w:ascii="Constantia" w:hAnsi="Constantia" w:cstheme="minorHAnsi"/>
          <w:sz w:val="24"/>
        </w:rPr>
      </w:pPr>
      <w:r w:rsidRPr="00030ECE">
        <w:rPr>
          <w:rFonts w:ascii="Constantia" w:hAnsi="Constantia" w:cstheme="minorHAnsi"/>
          <w:sz w:val="24"/>
        </w:rPr>
        <w:t>Gower St, Bloomsbury, London WC1E 6BT</w:t>
      </w:r>
    </w:p>
    <w:p w14:paraId="5E70BFAE" w14:textId="77777777" w:rsidR="00E01F07" w:rsidRPr="00030ECE" w:rsidRDefault="00E01F07" w:rsidP="001D1B53">
      <w:pPr>
        <w:jc w:val="center"/>
        <w:rPr>
          <w:rFonts w:ascii="Constantia" w:hAnsi="Constantia" w:cstheme="minorHAnsi"/>
          <w:sz w:val="24"/>
        </w:rPr>
      </w:pPr>
    </w:p>
    <w:p w14:paraId="26766FE5" w14:textId="4958842B" w:rsidR="00E01F07" w:rsidRPr="00030ECE" w:rsidRDefault="00FF02B6" w:rsidP="001D1B53">
      <w:pPr>
        <w:jc w:val="center"/>
        <w:rPr>
          <w:rFonts w:ascii="Constantia" w:hAnsi="Constantia" w:cstheme="minorHAnsi"/>
          <w:sz w:val="24"/>
        </w:rPr>
      </w:pPr>
      <w:r w:rsidRPr="00030ECE">
        <w:rPr>
          <w:rFonts w:ascii="Constantia" w:hAnsi="Constantia" w:cstheme="minorHAnsi"/>
          <w:sz w:val="24"/>
        </w:rPr>
        <w:t>2</w:t>
      </w:r>
      <w:r w:rsidR="00684B12" w:rsidRPr="00030ECE">
        <w:rPr>
          <w:rFonts w:ascii="Constantia" w:hAnsi="Constantia" w:cstheme="minorHAnsi"/>
          <w:sz w:val="24"/>
        </w:rPr>
        <w:t>8</w:t>
      </w:r>
      <w:r w:rsidR="00E01F07" w:rsidRPr="00030ECE">
        <w:rPr>
          <w:rFonts w:ascii="Constantia" w:hAnsi="Constantia" w:cstheme="minorHAnsi"/>
          <w:sz w:val="24"/>
        </w:rPr>
        <w:t>-</w:t>
      </w:r>
      <w:r w:rsidR="0005155A" w:rsidRPr="00030ECE">
        <w:rPr>
          <w:rFonts w:ascii="Constantia" w:hAnsi="Constantia" w:cstheme="minorHAnsi"/>
          <w:sz w:val="24"/>
        </w:rPr>
        <w:t>May</w:t>
      </w:r>
      <w:r w:rsidR="00E01F07" w:rsidRPr="00030ECE">
        <w:rPr>
          <w:rFonts w:ascii="Constantia" w:hAnsi="Constantia" w:cstheme="minorHAnsi"/>
          <w:sz w:val="24"/>
        </w:rPr>
        <w:t>-2019</w:t>
      </w:r>
    </w:p>
    <w:p w14:paraId="28AF7D6F" w14:textId="77777777" w:rsidR="0002648A" w:rsidRPr="00030ECE" w:rsidRDefault="0002648A" w:rsidP="001D1B53">
      <w:pPr>
        <w:jc w:val="center"/>
        <w:rPr>
          <w:rFonts w:ascii="Constantia" w:hAnsi="Constantia" w:cstheme="minorHAnsi"/>
          <w:sz w:val="24"/>
        </w:rPr>
      </w:pPr>
    </w:p>
    <w:p w14:paraId="42AEE8F1" w14:textId="77777777" w:rsidR="00C63FBB" w:rsidRPr="00030ECE" w:rsidRDefault="0002648A">
      <w:r w:rsidRPr="00030ECE">
        <w:br w:type="page"/>
      </w:r>
    </w:p>
    <w:p w14:paraId="6C5CEAB4" w14:textId="77777777" w:rsidR="0002648A" w:rsidRPr="00030ECE" w:rsidRDefault="0002648A" w:rsidP="001D1B53">
      <w:pPr>
        <w:jc w:val="center"/>
        <w:rPr>
          <w:rFonts w:ascii="Constantia" w:hAnsi="Constantia" w:cstheme="minorHAnsi"/>
          <w:sz w:val="24"/>
        </w:rPr>
        <w:sectPr w:rsidR="0002648A" w:rsidRPr="00030ECE" w:rsidSect="0002648A">
          <w:headerReference w:type="default" r:id="rId8"/>
          <w:footerReference w:type="default" r:id="rId9"/>
          <w:pgSz w:w="12240" w:h="15840" w:code="1"/>
          <w:pgMar w:top="1440" w:right="1440" w:bottom="1440" w:left="1440" w:header="720" w:footer="720" w:gutter="0"/>
          <w:pgBorders w:display="firstPage" w:offsetFrom="page">
            <w:top w:val="single" w:sz="4" w:space="24" w:color="007789"/>
            <w:left w:val="single" w:sz="4" w:space="24" w:color="007789"/>
            <w:bottom w:val="single" w:sz="4" w:space="24" w:color="007789"/>
            <w:right w:val="single" w:sz="4" w:space="24" w:color="007789"/>
          </w:pgBorders>
          <w:cols w:space="720"/>
          <w:vAlign w:val="center"/>
          <w:titlePg/>
          <w:docGrid w:linePitch="360"/>
        </w:sectPr>
      </w:pPr>
    </w:p>
    <w:p w14:paraId="76CBAC4D" w14:textId="2EE9CE11" w:rsidR="00B03D9F" w:rsidRPr="00030ECE" w:rsidRDefault="00B03D9F" w:rsidP="00B03D9F">
      <w:pPr>
        <w:pStyle w:val="Heading1"/>
        <w:numPr>
          <w:ilvl w:val="0"/>
          <w:numId w:val="1"/>
        </w:numPr>
        <w:rPr>
          <w:rFonts w:ascii="Constantia" w:hAnsi="Constantia"/>
          <w:color w:val="007789"/>
        </w:rPr>
      </w:pPr>
      <w:bookmarkStart w:id="19" w:name="_Toc9882770"/>
      <w:r w:rsidRPr="00030ECE">
        <w:rPr>
          <w:rFonts w:ascii="Constantia" w:hAnsi="Constantia"/>
          <w:color w:val="007789"/>
        </w:rPr>
        <w:lastRenderedPageBreak/>
        <w:t>Contribution</w:t>
      </w:r>
      <w:r w:rsidR="007067A8" w:rsidRPr="00030ECE">
        <w:rPr>
          <w:rFonts w:ascii="Constantia" w:hAnsi="Constantia"/>
          <w:color w:val="007789"/>
        </w:rPr>
        <w:t>s</w:t>
      </w:r>
      <w:r w:rsidRPr="00030ECE">
        <w:rPr>
          <w:rFonts w:ascii="Constantia" w:hAnsi="Constantia"/>
          <w:color w:val="007789"/>
        </w:rPr>
        <w:t xml:space="preserve"> and Output</w:t>
      </w:r>
      <w:bookmarkEnd w:id="19"/>
    </w:p>
    <w:p w14:paraId="7E9E0652" w14:textId="77777777" w:rsidR="00B03D9F" w:rsidRPr="00030ECE" w:rsidRDefault="00B03D9F" w:rsidP="00B03D9F">
      <w:pPr>
        <w:rPr>
          <w:rFonts w:ascii="Constantia" w:hAnsi="Constantia"/>
          <w:sz w:val="24"/>
          <w:szCs w:val="24"/>
        </w:rPr>
      </w:pPr>
    </w:p>
    <w:tbl>
      <w:tblPr>
        <w:tblStyle w:val="TableGrid"/>
        <w:tblW w:w="0" w:type="auto"/>
        <w:tblLook w:val="04A0" w:firstRow="1" w:lastRow="0" w:firstColumn="1" w:lastColumn="0" w:noHBand="0" w:noVBand="1"/>
      </w:tblPr>
      <w:tblGrid>
        <w:gridCol w:w="4045"/>
        <w:gridCol w:w="5305"/>
      </w:tblGrid>
      <w:tr w:rsidR="00B03D9F" w:rsidRPr="00030ECE" w14:paraId="6C0F6CA5" w14:textId="77777777" w:rsidTr="008B3DD9">
        <w:tc>
          <w:tcPr>
            <w:tcW w:w="4045" w:type="dxa"/>
            <w:shd w:val="clear" w:color="auto" w:fill="007789"/>
          </w:tcPr>
          <w:p w14:paraId="0F657DD7" w14:textId="77777777" w:rsidR="00B03D9F" w:rsidRPr="00030ECE" w:rsidRDefault="00B03D9F"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Project Output</w:t>
            </w:r>
          </w:p>
        </w:tc>
        <w:tc>
          <w:tcPr>
            <w:tcW w:w="5305" w:type="dxa"/>
            <w:shd w:val="clear" w:color="auto" w:fill="007789"/>
          </w:tcPr>
          <w:p w14:paraId="439952EF" w14:textId="77777777" w:rsidR="00B03D9F" w:rsidRPr="00030ECE" w:rsidRDefault="00B03D9F"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Output Description</w:t>
            </w:r>
          </w:p>
        </w:tc>
      </w:tr>
      <w:tr w:rsidR="00B03D9F" w:rsidRPr="00030ECE" w14:paraId="44DAAD18" w14:textId="77777777" w:rsidTr="008B3DD9">
        <w:tc>
          <w:tcPr>
            <w:tcW w:w="4045" w:type="dxa"/>
          </w:tcPr>
          <w:p w14:paraId="26C7DD45" w14:textId="77777777" w:rsidR="00B03D9F" w:rsidRPr="00030ECE" w:rsidRDefault="00B03D9F" w:rsidP="005D1B47">
            <w:pPr>
              <w:rPr>
                <w:rFonts w:ascii="Constantia" w:hAnsi="Constantia"/>
                <w:sz w:val="24"/>
                <w:szCs w:val="24"/>
              </w:rPr>
            </w:pPr>
            <w:r w:rsidRPr="00030ECE">
              <w:rPr>
                <w:rFonts w:ascii="Constantia" w:hAnsi="Constantia"/>
                <w:sz w:val="24"/>
                <w:szCs w:val="24"/>
              </w:rPr>
              <w:t>Project Output Files</w:t>
            </w:r>
          </w:p>
        </w:tc>
        <w:tc>
          <w:tcPr>
            <w:tcW w:w="5305" w:type="dxa"/>
          </w:tcPr>
          <w:p w14:paraId="5C80661F" w14:textId="51A8CC80" w:rsidR="00B03D9F" w:rsidRPr="00030ECE" w:rsidRDefault="00C63FBB" w:rsidP="005D1B47">
            <w:pPr>
              <w:rPr>
                <w:rFonts w:ascii="Constantia" w:hAnsi="Constantia"/>
                <w:sz w:val="24"/>
                <w:szCs w:val="24"/>
              </w:rPr>
            </w:pPr>
            <w:r w:rsidRPr="00030ECE">
              <w:rPr>
                <w:rFonts w:ascii="Constantia" w:hAnsi="Constantia"/>
                <w:sz w:val="24"/>
                <w:szCs w:val="24"/>
              </w:rPr>
              <w:t xml:space="preserve">Zip file submitted in Moodle and also available in </w:t>
            </w:r>
            <w:hyperlink r:id="rId10" w:history="1">
              <w:r w:rsidRPr="00030ECE">
                <w:rPr>
                  <w:rStyle w:val="Hyperlink"/>
                  <w:rFonts w:ascii="Constantia" w:hAnsi="Constantia"/>
                  <w:sz w:val="24"/>
                  <w:szCs w:val="24"/>
                </w:rPr>
                <w:t>https://github.com/disabled-accessible-city</w:t>
              </w:r>
            </w:hyperlink>
          </w:p>
        </w:tc>
      </w:tr>
      <w:tr w:rsidR="00B03D9F" w:rsidRPr="00030ECE" w14:paraId="716613B0" w14:textId="77777777" w:rsidTr="008B3DD9">
        <w:tc>
          <w:tcPr>
            <w:tcW w:w="4045" w:type="dxa"/>
          </w:tcPr>
          <w:p w14:paraId="142F58E6" w14:textId="77777777" w:rsidR="00B03D9F" w:rsidRPr="00030ECE" w:rsidRDefault="00B03D9F" w:rsidP="005D1B47">
            <w:pPr>
              <w:rPr>
                <w:rFonts w:ascii="Constantia" w:hAnsi="Constantia"/>
                <w:sz w:val="24"/>
                <w:szCs w:val="24"/>
              </w:rPr>
            </w:pPr>
            <w:r w:rsidRPr="00030ECE">
              <w:rPr>
                <w:rFonts w:ascii="Constantia" w:hAnsi="Constantia"/>
                <w:sz w:val="24"/>
                <w:szCs w:val="24"/>
              </w:rPr>
              <w:t>Presentation Slides</w:t>
            </w:r>
          </w:p>
        </w:tc>
        <w:tc>
          <w:tcPr>
            <w:tcW w:w="5305" w:type="dxa"/>
          </w:tcPr>
          <w:p w14:paraId="77722799" w14:textId="0083076D" w:rsidR="00B03D9F" w:rsidRPr="00030ECE" w:rsidRDefault="00C63FBB" w:rsidP="005D1B47">
            <w:pPr>
              <w:rPr>
                <w:rFonts w:ascii="Constantia" w:hAnsi="Constantia"/>
                <w:sz w:val="24"/>
                <w:szCs w:val="24"/>
              </w:rPr>
            </w:pPr>
            <w:r w:rsidRPr="00030ECE">
              <w:rPr>
                <w:rFonts w:ascii="Constantia" w:hAnsi="Constantia"/>
                <w:sz w:val="24"/>
                <w:szCs w:val="24"/>
              </w:rPr>
              <w:t xml:space="preserve">Slides used for presentation included as a part </w:t>
            </w:r>
            <w:proofErr w:type="gramStart"/>
            <w:r w:rsidRPr="00030ECE">
              <w:rPr>
                <w:rFonts w:ascii="Constantia" w:hAnsi="Constantia"/>
                <w:sz w:val="24"/>
                <w:szCs w:val="24"/>
              </w:rPr>
              <w:t>of  zip</w:t>
            </w:r>
            <w:proofErr w:type="gramEnd"/>
            <w:r w:rsidRPr="00030ECE">
              <w:rPr>
                <w:rFonts w:ascii="Constantia" w:hAnsi="Constantia"/>
                <w:sz w:val="24"/>
                <w:szCs w:val="24"/>
              </w:rPr>
              <w:t xml:space="preserve"> file submitted in Moodle.</w:t>
            </w:r>
          </w:p>
        </w:tc>
      </w:tr>
      <w:tr w:rsidR="00B03D9F" w:rsidRPr="00030ECE" w14:paraId="3837BB93" w14:textId="77777777" w:rsidTr="008B3DD9">
        <w:tc>
          <w:tcPr>
            <w:tcW w:w="4045" w:type="dxa"/>
          </w:tcPr>
          <w:p w14:paraId="740E318F" w14:textId="77777777" w:rsidR="00B03D9F" w:rsidRPr="00030ECE" w:rsidRDefault="00B03D9F" w:rsidP="005D1B47">
            <w:pPr>
              <w:rPr>
                <w:rFonts w:ascii="Constantia" w:hAnsi="Constantia"/>
                <w:sz w:val="24"/>
                <w:szCs w:val="24"/>
              </w:rPr>
            </w:pPr>
            <w:r w:rsidRPr="00030ECE">
              <w:rPr>
                <w:rFonts w:ascii="Constantia" w:hAnsi="Constantia"/>
                <w:sz w:val="24"/>
                <w:szCs w:val="24"/>
              </w:rPr>
              <w:t>Project Website</w:t>
            </w:r>
          </w:p>
        </w:tc>
        <w:tc>
          <w:tcPr>
            <w:tcW w:w="5305" w:type="dxa"/>
          </w:tcPr>
          <w:p w14:paraId="5F902712" w14:textId="73B3C781" w:rsidR="00B03D9F" w:rsidRPr="00030ECE" w:rsidRDefault="0084335A" w:rsidP="005D1B47">
            <w:pPr>
              <w:keepNext/>
              <w:rPr>
                <w:rFonts w:ascii="Constantia" w:hAnsi="Constantia"/>
                <w:sz w:val="24"/>
                <w:szCs w:val="24"/>
              </w:rPr>
            </w:pPr>
            <w:hyperlink r:id="rId11" w:history="1">
              <w:r w:rsidR="00C63FBB" w:rsidRPr="00030ECE">
                <w:rPr>
                  <w:rStyle w:val="Hyperlink"/>
                  <w:rFonts w:ascii="Constantia" w:hAnsi="Constantia"/>
                  <w:sz w:val="24"/>
                  <w:szCs w:val="24"/>
                </w:rPr>
                <w:t>https://disabled-accessible-city.github.io/</w:t>
              </w:r>
            </w:hyperlink>
          </w:p>
        </w:tc>
      </w:tr>
    </w:tbl>
    <w:p w14:paraId="4D23CEAB" w14:textId="77777777" w:rsidR="00B03D9F" w:rsidRPr="00C94C55" w:rsidDel="00C94C55" w:rsidRDefault="00B03D9F" w:rsidP="00C94C55">
      <w:pPr>
        <w:pStyle w:val="Caption"/>
        <w:jc w:val="center"/>
        <w:rPr>
          <w:del w:id="20" w:author="Ye, Yafei" w:date="2019-05-28T10:23:00Z"/>
          <w:rPrChange w:id="21" w:author="Ye, Yafei" w:date="2019-05-28T10:24:00Z">
            <w:rPr>
              <w:del w:id="22" w:author="Ye, Yafei" w:date="2019-05-28T10:23:00Z"/>
            </w:rPr>
          </w:rPrChange>
        </w:rPr>
        <w:pPrChange w:id="23" w:author="Ye, Yafei" w:date="2019-05-28T10:25:00Z">
          <w:pPr>
            <w:pStyle w:val="Caption"/>
          </w:pPr>
        </w:pPrChange>
      </w:pPr>
    </w:p>
    <w:p w14:paraId="71BC4EE9" w14:textId="26094907" w:rsidR="00B03D9F" w:rsidRPr="00C94C55" w:rsidDel="00C94C55" w:rsidRDefault="00B03D9F" w:rsidP="00C94C55">
      <w:pPr>
        <w:pStyle w:val="Caption"/>
        <w:jc w:val="center"/>
        <w:rPr>
          <w:del w:id="24" w:author="Ye, Yafei" w:date="2019-05-28T10:23:00Z"/>
          <w:rPrChange w:id="25" w:author="Ye, Yafei" w:date="2019-05-28T10:24:00Z">
            <w:rPr>
              <w:del w:id="26" w:author="Ye, Yafei" w:date="2019-05-28T10:23:00Z"/>
            </w:rPr>
          </w:rPrChange>
        </w:rPr>
        <w:pPrChange w:id="27" w:author="Ye, Yafei" w:date="2019-05-28T10:25:00Z">
          <w:pPr>
            <w:pStyle w:val="Caption"/>
            <w:jc w:val="center"/>
          </w:pPr>
        </w:pPrChange>
      </w:pPr>
      <w:r w:rsidRPr="00C94C55">
        <w:rPr>
          <w:rPrChange w:id="28" w:author="Ye, Yafei" w:date="2019-05-28T10:24:00Z">
            <w:rPr/>
          </w:rPrChange>
        </w:rPr>
        <w:t xml:space="preserve">Table </w:t>
      </w:r>
      <w:r w:rsidRPr="00C94C55">
        <w:rPr>
          <w:rPrChange w:id="29" w:author="Ye, Yafei" w:date="2019-05-28T10:24:00Z">
            <w:rPr/>
          </w:rPrChange>
        </w:rPr>
        <w:fldChar w:fldCharType="begin"/>
      </w:r>
      <w:r w:rsidRPr="00C94C55">
        <w:rPr>
          <w:rPrChange w:id="30" w:author="Ye, Yafei" w:date="2019-05-28T10:24:00Z">
            <w:rPr/>
          </w:rPrChange>
        </w:rPr>
        <w:instrText xml:space="preserve"> SEQ Table \* ARABIC </w:instrText>
      </w:r>
      <w:r w:rsidRPr="00C94C55">
        <w:rPr>
          <w:rPrChange w:id="31" w:author="Ye, Yafei" w:date="2019-05-28T10:24:00Z">
            <w:rPr/>
          </w:rPrChange>
        </w:rPr>
        <w:fldChar w:fldCharType="separate"/>
      </w:r>
      <w:r w:rsidR="002542E3" w:rsidRPr="00C94C55">
        <w:rPr>
          <w:rPrChange w:id="32" w:author="Ye, Yafei" w:date="2019-05-28T10:24:00Z">
            <w:rPr/>
          </w:rPrChange>
        </w:rPr>
        <w:t>1</w:t>
      </w:r>
      <w:r w:rsidRPr="00C94C55">
        <w:rPr>
          <w:rPrChange w:id="33" w:author="Ye, Yafei" w:date="2019-05-28T10:24:00Z">
            <w:rPr/>
          </w:rPrChange>
        </w:rPr>
        <w:fldChar w:fldCharType="end"/>
      </w:r>
      <w:r w:rsidRPr="00C94C55">
        <w:rPr>
          <w:rPrChange w:id="34" w:author="Ye, Yafei" w:date="2019-05-28T10:24:00Z">
            <w:rPr/>
          </w:rPrChange>
        </w:rPr>
        <w:t xml:space="preserve"> – Project Output Summary</w:t>
      </w:r>
    </w:p>
    <w:p w14:paraId="4D436084" w14:textId="77777777" w:rsidR="00C94C55" w:rsidRPr="00C94C55" w:rsidRDefault="00C94C55" w:rsidP="00C94C55">
      <w:pPr>
        <w:jc w:val="center"/>
        <w:rPr>
          <w:ins w:id="35" w:author="Ye, Yafei" w:date="2019-05-28T10:24:00Z"/>
        </w:rPr>
        <w:pPrChange w:id="36" w:author="Ye, Yafei" w:date="2019-05-28T10:25:00Z">
          <w:pPr>
            <w:pStyle w:val="Caption"/>
            <w:jc w:val="center"/>
          </w:pPr>
        </w:pPrChange>
      </w:pPr>
    </w:p>
    <w:p w14:paraId="1868288E" w14:textId="77777777" w:rsidR="00B03D9F" w:rsidRPr="00030ECE" w:rsidRDefault="00B03D9F" w:rsidP="00C94C55">
      <w:pPr>
        <w:pStyle w:val="Caption"/>
        <w:jc w:val="center"/>
        <w:pPrChange w:id="37" w:author="Ye, Yafei" w:date="2019-05-28T10:23:00Z">
          <w:pPr/>
        </w:pPrChange>
      </w:pPr>
    </w:p>
    <w:tbl>
      <w:tblPr>
        <w:tblStyle w:val="TableGrid"/>
        <w:tblW w:w="9355" w:type="dxa"/>
        <w:tblLayout w:type="fixed"/>
        <w:tblLook w:val="04A0" w:firstRow="1" w:lastRow="0" w:firstColumn="1" w:lastColumn="0" w:noHBand="0" w:noVBand="1"/>
        <w:tblPrChange w:id="38" w:author="Ye, Yafei" w:date="2019-05-28T10:23:00Z">
          <w:tblPr>
            <w:tblStyle w:val="TableGrid"/>
            <w:tblW w:w="9355" w:type="dxa"/>
            <w:tblLook w:val="04A0" w:firstRow="1" w:lastRow="0" w:firstColumn="1" w:lastColumn="0" w:noHBand="0" w:noVBand="1"/>
          </w:tblPr>
        </w:tblPrChange>
      </w:tblPr>
      <w:tblGrid>
        <w:gridCol w:w="1838"/>
        <w:gridCol w:w="1559"/>
        <w:gridCol w:w="2835"/>
        <w:gridCol w:w="3123"/>
        <w:tblGridChange w:id="39">
          <w:tblGrid>
            <w:gridCol w:w="1751"/>
            <w:gridCol w:w="1677"/>
            <w:gridCol w:w="2804"/>
            <w:gridCol w:w="740"/>
            <w:gridCol w:w="2383"/>
          </w:tblGrid>
        </w:tblGridChange>
      </w:tblGrid>
      <w:tr w:rsidR="00C94C55" w:rsidRPr="00030ECE" w14:paraId="7F7D7B6B" w14:textId="77777777" w:rsidTr="00C94C55">
        <w:tc>
          <w:tcPr>
            <w:tcW w:w="1838" w:type="dxa"/>
            <w:shd w:val="clear" w:color="auto" w:fill="007789"/>
            <w:tcPrChange w:id="40" w:author="Ye, Yafei" w:date="2019-05-28T10:23:00Z">
              <w:tcPr>
                <w:tcW w:w="1836" w:type="dxa"/>
                <w:shd w:val="clear" w:color="auto" w:fill="007789"/>
              </w:tcPr>
            </w:tcPrChange>
          </w:tcPr>
          <w:p w14:paraId="7EFE43CA" w14:textId="6101DE23"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Task</w:t>
            </w:r>
          </w:p>
        </w:tc>
        <w:tc>
          <w:tcPr>
            <w:tcW w:w="1559" w:type="dxa"/>
            <w:shd w:val="clear" w:color="auto" w:fill="007789"/>
            <w:tcPrChange w:id="41" w:author="Ye, Yafei" w:date="2019-05-28T10:23:00Z">
              <w:tcPr>
                <w:tcW w:w="236" w:type="dxa"/>
                <w:shd w:val="clear" w:color="auto" w:fill="007789"/>
              </w:tcPr>
            </w:tcPrChange>
          </w:tcPr>
          <w:p w14:paraId="6C31C95E" w14:textId="2B0BCE83"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Contributions</w:t>
            </w:r>
          </w:p>
        </w:tc>
        <w:tc>
          <w:tcPr>
            <w:tcW w:w="2835" w:type="dxa"/>
            <w:shd w:val="clear" w:color="auto" w:fill="007789"/>
            <w:tcPrChange w:id="42" w:author="Ye, Yafei" w:date="2019-05-28T10:23:00Z">
              <w:tcPr>
                <w:tcW w:w="4597" w:type="dxa"/>
                <w:gridSpan w:val="2"/>
                <w:shd w:val="clear" w:color="auto" w:fill="007789"/>
              </w:tcPr>
            </w:tcPrChange>
          </w:tcPr>
          <w:p w14:paraId="4D06FB22" w14:textId="45050C07"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Additional Details</w:t>
            </w:r>
          </w:p>
        </w:tc>
        <w:tc>
          <w:tcPr>
            <w:tcW w:w="3123" w:type="dxa"/>
            <w:shd w:val="clear" w:color="auto" w:fill="007789"/>
            <w:tcPrChange w:id="43" w:author="Ye, Yafei" w:date="2019-05-28T10:23:00Z">
              <w:tcPr>
                <w:tcW w:w="2686" w:type="dxa"/>
                <w:shd w:val="clear" w:color="auto" w:fill="007789"/>
              </w:tcPr>
            </w:tcPrChange>
          </w:tcPr>
          <w:p w14:paraId="1FDD150E" w14:textId="77777777" w:rsidR="008B3DD9" w:rsidRPr="00030ECE" w:rsidRDefault="008B3DD9" w:rsidP="005D1B47">
            <w:pPr>
              <w:jc w:val="center"/>
              <w:rPr>
                <w:rFonts w:ascii="Constantia" w:hAnsi="Constantia"/>
                <w:color w:val="FFFFFF" w:themeColor="background1"/>
                <w:sz w:val="24"/>
                <w:szCs w:val="24"/>
              </w:rPr>
            </w:pPr>
            <w:r w:rsidRPr="00030ECE">
              <w:rPr>
                <w:rFonts w:ascii="Constantia" w:hAnsi="Constantia"/>
                <w:color w:val="FFFFFF" w:themeColor="background1"/>
                <w:sz w:val="24"/>
                <w:szCs w:val="24"/>
              </w:rPr>
              <w:t>Relevant Chapters in the Report</w:t>
            </w:r>
          </w:p>
        </w:tc>
      </w:tr>
      <w:tr w:rsidR="00C94C55" w:rsidRPr="00030ECE" w14:paraId="2AEC55E6" w14:textId="77777777" w:rsidTr="00C94C55">
        <w:tc>
          <w:tcPr>
            <w:tcW w:w="1838" w:type="dxa"/>
            <w:tcPrChange w:id="44" w:author="Ye, Yafei" w:date="2019-05-28T10:23:00Z">
              <w:tcPr>
                <w:tcW w:w="1751" w:type="dxa"/>
              </w:tcPr>
            </w:tcPrChange>
          </w:tcPr>
          <w:p w14:paraId="323523DB" w14:textId="34F88363" w:rsidR="001976F5" w:rsidRPr="00030ECE" w:rsidRDefault="001976F5" w:rsidP="005E45C1">
            <w:pPr>
              <w:rPr>
                <w:rFonts w:ascii="Constantia" w:hAnsi="Constantia"/>
                <w:sz w:val="24"/>
                <w:szCs w:val="24"/>
              </w:rPr>
            </w:pPr>
            <w:r w:rsidRPr="00030ECE">
              <w:rPr>
                <w:rFonts w:ascii="Constantia" w:hAnsi="Constantia"/>
                <w:sz w:val="24"/>
                <w:szCs w:val="24"/>
              </w:rPr>
              <w:t>Merging Pages &amp; Layout</w:t>
            </w:r>
          </w:p>
        </w:tc>
        <w:tc>
          <w:tcPr>
            <w:tcW w:w="1559" w:type="dxa"/>
            <w:tcPrChange w:id="45" w:author="Ye, Yafei" w:date="2019-05-28T10:23:00Z">
              <w:tcPr>
                <w:tcW w:w="1677" w:type="dxa"/>
              </w:tcPr>
            </w:tcPrChange>
          </w:tcPr>
          <w:p w14:paraId="3BAD4A1F" w14:textId="5B55322A" w:rsidR="001976F5" w:rsidRPr="00030ECE" w:rsidRDefault="001976F5" w:rsidP="005E45C1">
            <w:pPr>
              <w:rPr>
                <w:rFonts w:ascii="Constantia" w:hAnsi="Constantia"/>
                <w:sz w:val="24"/>
                <w:szCs w:val="24"/>
              </w:rPr>
            </w:pP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 Yafei Ye</w:t>
            </w:r>
          </w:p>
        </w:tc>
        <w:tc>
          <w:tcPr>
            <w:tcW w:w="2835" w:type="dxa"/>
            <w:vMerge w:val="restart"/>
            <w:tcPrChange w:id="46" w:author="Ye, Yafei" w:date="2019-05-28T10:23:00Z">
              <w:tcPr>
                <w:tcW w:w="2804" w:type="dxa"/>
                <w:vMerge w:val="restart"/>
              </w:tcPr>
            </w:tcPrChange>
          </w:tcPr>
          <w:p w14:paraId="25827997"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Pages merging: Yafei Ye, </w:t>
            </w: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197F5253"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Pages navigation bar and icons designer: </w:t>
            </w: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44860408"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 1 background and layout designer: </w:t>
            </w: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6455847D"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 1 text contributor: </w:t>
            </w:r>
            <w:proofErr w:type="spellStart"/>
            <w:r w:rsidRPr="00030ECE">
              <w:rPr>
                <w:rFonts w:ascii="Constantia" w:hAnsi="Constantia"/>
                <w:sz w:val="24"/>
                <w:szCs w:val="24"/>
              </w:rPr>
              <w:t>Arun</w:t>
            </w:r>
            <w:proofErr w:type="spellEnd"/>
            <w:r w:rsidRPr="00030ECE">
              <w:rPr>
                <w:rFonts w:ascii="Constantia" w:hAnsi="Constantia"/>
                <w:sz w:val="24"/>
                <w:szCs w:val="24"/>
              </w:rPr>
              <w:t xml:space="preserve"> Srinivasan</w:t>
            </w:r>
          </w:p>
          <w:p w14:paraId="3FC8AA98" w14:textId="604581BE" w:rsidR="001976F5" w:rsidRPr="00030ECE" w:rsidDel="00C94C55" w:rsidRDefault="001976F5" w:rsidP="007B58DB">
            <w:pPr>
              <w:rPr>
                <w:del w:id="47" w:author="Ye, Yafei" w:date="2019-05-28T10:15:00Z"/>
                <w:rFonts w:ascii="Constantia" w:hAnsi="Constantia"/>
                <w:sz w:val="24"/>
                <w:szCs w:val="24"/>
              </w:rPr>
            </w:pPr>
            <w:del w:id="48" w:author="Ye, Yafei" w:date="2019-05-28T10:15:00Z">
              <w:r w:rsidRPr="00030ECE" w:rsidDel="00C94C55">
                <w:rPr>
                  <w:rFonts w:ascii="Constantia" w:hAnsi="Constantia"/>
                  <w:sz w:val="24"/>
                  <w:szCs w:val="24"/>
                </w:rPr>
                <w:delText>Page 1 text size change: Yafei Ye</w:delText>
              </w:r>
            </w:del>
          </w:p>
          <w:p w14:paraId="10455460"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 2 layout designer: Yafei Ye, </w:t>
            </w: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4EC2A178" w14:textId="77777777" w:rsidR="001976F5" w:rsidRPr="00030ECE" w:rsidRDefault="001976F5" w:rsidP="007B58DB">
            <w:pPr>
              <w:rPr>
                <w:rFonts w:ascii="Constantia" w:hAnsi="Constantia"/>
                <w:sz w:val="24"/>
                <w:szCs w:val="24"/>
              </w:rPr>
            </w:pPr>
            <w:r w:rsidRPr="00030ECE">
              <w:rPr>
                <w:rFonts w:ascii="Constantia" w:hAnsi="Constantia"/>
                <w:sz w:val="24"/>
                <w:szCs w:val="24"/>
              </w:rPr>
              <w:t xml:space="preserve">Page 2 text contributor: </w:t>
            </w: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02015EA2" w14:textId="1BB95415" w:rsidR="001976F5" w:rsidRPr="00030ECE" w:rsidRDefault="001976F5" w:rsidP="007B58DB">
            <w:pPr>
              <w:rPr>
                <w:rFonts w:ascii="Constantia" w:hAnsi="Constantia"/>
                <w:sz w:val="24"/>
                <w:szCs w:val="24"/>
              </w:rPr>
            </w:pPr>
            <w:r w:rsidRPr="00030ECE">
              <w:rPr>
                <w:rFonts w:ascii="Constantia" w:hAnsi="Constantia"/>
                <w:sz w:val="24"/>
                <w:szCs w:val="24"/>
              </w:rPr>
              <w:t>Page 2 jump function editor: Yafei Ye</w:t>
            </w:r>
          </w:p>
        </w:tc>
        <w:tc>
          <w:tcPr>
            <w:tcW w:w="3123" w:type="dxa"/>
            <w:vMerge w:val="restart"/>
            <w:tcPrChange w:id="49" w:author="Ye, Yafei" w:date="2019-05-28T10:23:00Z">
              <w:tcPr>
                <w:tcW w:w="3123" w:type="dxa"/>
                <w:gridSpan w:val="2"/>
                <w:vMerge w:val="restart"/>
              </w:tcPr>
            </w:tcPrChange>
          </w:tcPr>
          <w:p w14:paraId="79FAB8DA" w14:textId="77777777" w:rsidR="001976F5" w:rsidRDefault="00C94C55" w:rsidP="005E45C1">
            <w:pPr>
              <w:rPr>
                <w:ins w:id="50" w:author="Ye, Yafei" w:date="2019-05-28T10:17:00Z"/>
                <w:rFonts w:ascii="Constantia" w:hAnsi="Constantia"/>
                <w:sz w:val="24"/>
                <w:szCs w:val="24"/>
                <w:lang w:eastAsia="zh-CN"/>
              </w:rPr>
            </w:pPr>
            <w:ins w:id="51" w:author="Ye, Yafei" w:date="2019-05-28T10:16:00Z">
              <w:r>
                <w:rPr>
                  <w:rFonts w:ascii="Constantia" w:hAnsi="Constantia"/>
                  <w:sz w:val="24"/>
                  <w:szCs w:val="24"/>
                  <w:lang w:eastAsia="zh-CN"/>
                </w:rPr>
                <w:t>I</w:t>
              </w:r>
              <w:r>
                <w:rPr>
                  <w:rFonts w:ascii="Constantia" w:hAnsi="Constantia" w:hint="eastAsia"/>
                  <w:sz w:val="24"/>
                  <w:szCs w:val="24"/>
                  <w:lang w:eastAsia="zh-CN"/>
                </w:rPr>
                <w:t>n</w:t>
              </w:r>
              <w:r>
                <w:rPr>
                  <w:rFonts w:ascii="Constantia" w:hAnsi="Constantia"/>
                  <w:sz w:val="24"/>
                  <w:szCs w:val="24"/>
                  <w:lang w:eastAsia="zh-CN"/>
                </w:rPr>
                <w:t>troduction</w:t>
              </w:r>
            </w:ins>
            <w:ins w:id="52" w:author="Ye, Yafei" w:date="2019-05-28T10:17:00Z">
              <w:r>
                <w:rPr>
                  <w:rFonts w:ascii="Constantia" w:hAnsi="Constantia" w:hint="eastAsia"/>
                  <w:sz w:val="24"/>
                  <w:szCs w:val="24"/>
                  <w:lang w:eastAsia="zh-CN"/>
                </w:rPr>
                <w:t>；</w:t>
              </w:r>
            </w:ins>
          </w:p>
          <w:p w14:paraId="09981863" w14:textId="14E54314" w:rsidR="00C94C55" w:rsidRPr="00030ECE" w:rsidRDefault="00C94C55" w:rsidP="005E45C1">
            <w:pPr>
              <w:rPr>
                <w:rFonts w:ascii="Constantia" w:hAnsi="Constantia" w:hint="eastAsia"/>
                <w:sz w:val="24"/>
                <w:szCs w:val="24"/>
                <w:lang w:eastAsia="zh-CN"/>
              </w:rPr>
            </w:pPr>
            <w:ins w:id="53" w:author="Ye, Yafei" w:date="2019-05-28T10:17:00Z">
              <w:r>
                <w:rPr>
                  <w:rFonts w:ascii="Constantia" w:hAnsi="Constantia"/>
                  <w:sz w:val="24"/>
                  <w:szCs w:val="24"/>
                  <w:lang w:eastAsia="zh-CN"/>
                </w:rPr>
                <w:t>D</w:t>
              </w:r>
              <w:r>
                <w:rPr>
                  <w:rFonts w:ascii="Constantia" w:hAnsi="Constantia" w:hint="eastAsia"/>
                  <w:sz w:val="24"/>
                  <w:szCs w:val="24"/>
                  <w:lang w:eastAsia="zh-CN"/>
                </w:rPr>
                <w:t>is</w:t>
              </w:r>
              <w:r>
                <w:rPr>
                  <w:rFonts w:ascii="Constantia" w:hAnsi="Constantia"/>
                  <w:sz w:val="24"/>
                  <w:szCs w:val="24"/>
                  <w:lang w:eastAsia="zh-CN"/>
                </w:rPr>
                <w:t>cussion &amp; Conclusion</w:t>
              </w:r>
            </w:ins>
          </w:p>
        </w:tc>
      </w:tr>
      <w:tr w:rsidR="00C94C55" w:rsidRPr="00030ECE" w14:paraId="104F0275" w14:textId="77777777" w:rsidTr="00C94C55">
        <w:tc>
          <w:tcPr>
            <w:tcW w:w="1838" w:type="dxa"/>
            <w:tcPrChange w:id="54" w:author="Ye, Yafei" w:date="2019-05-28T10:23:00Z">
              <w:tcPr>
                <w:tcW w:w="1751" w:type="dxa"/>
              </w:tcPr>
            </w:tcPrChange>
          </w:tcPr>
          <w:p w14:paraId="12F5DB96" w14:textId="3422EECE" w:rsidR="001976F5" w:rsidRPr="00030ECE" w:rsidRDefault="001976F5" w:rsidP="005E45C1">
            <w:pPr>
              <w:rPr>
                <w:rFonts w:ascii="Constantia" w:hAnsi="Constantia"/>
                <w:sz w:val="24"/>
                <w:szCs w:val="24"/>
              </w:rPr>
            </w:pPr>
            <w:r w:rsidRPr="00030ECE">
              <w:rPr>
                <w:rFonts w:ascii="Constantia" w:hAnsi="Constantia"/>
                <w:sz w:val="24"/>
                <w:szCs w:val="24"/>
              </w:rPr>
              <w:t>Navigation and Icons design</w:t>
            </w:r>
          </w:p>
        </w:tc>
        <w:tc>
          <w:tcPr>
            <w:tcW w:w="1559" w:type="dxa"/>
            <w:tcPrChange w:id="55" w:author="Ye, Yafei" w:date="2019-05-28T10:23:00Z">
              <w:tcPr>
                <w:tcW w:w="1677" w:type="dxa"/>
              </w:tcPr>
            </w:tcPrChange>
          </w:tcPr>
          <w:p w14:paraId="47D120B2" w14:textId="77777777" w:rsidR="001976F5" w:rsidRPr="00030ECE" w:rsidRDefault="001976F5" w:rsidP="005E45C1">
            <w:pPr>
              <w:rPr>
                <w:rFonts w:ascii="Constantia" w:hAnsi="Constantia"/>
                <w:sz w:val="24"/>
                <w:szCs w:val="24"/>
              </w:rPr>
            </w:pP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p w14:paraId="7CF5D0E5" w14:textId="20CC6ACF" w:rsidR="001976F5" w:rsidRPr="00030ECE" w:rsidRDefault="001976F5" w:rsidP="005E45C1">
            <w:pPr>
              <w:rPr>
                <w:rFonts w:ascii="Constantia" w:hAnsi="Constantia"/>
                <w:sz w:val="24"/>
                <w:szCs w:val="24"/>
              </w:rPr>
            </w:pPr>
            <w:r w:rsidRPr="00030ECE">
              <w:rPr>
                <w:rFonts w:ascii="Constantia" w:hAnsi="Constantia"/>
                <w:sz w:val="24"/>
                <w:szCs w:val="24"/>
              </w:rPr>
              <w:t>Yafei Ye</w:t>
            </w:r>
          </w:p>
        </w:tc>
        <w:tc>
          <w:tcPr>
            <w:tcW w:w="2835" w:type="dxa"/>
            <w:vMerge/>
            <w:tcPrChange w:id="56" w:author="Ye, Yafei" w:date="2019-05-28T10:23:00Z">
              <w:tcPr>
                <w:tcW w:w="2804" w:type="dxa"/>
                <w:vMerge/>
              </w:tcPr>
            </w:tcPrChange>
          </w:tcPr>
          <w:p w14:paraId="7D5BE55D" w14:textId="63B25297" w:rsidR="001976F5" w:rsidRPr="00030ECE" w:rsidRDefault="001976F5" w:rsidP="005E45C1">
            <w:pPr>
              <w:rPr>
                <w:rFonts w:ascii="Constantia" w:hAnsi="Constantia"/>
                <w:sz w:val="24"/>
                <w:szCs w:val="24"/>
              </w:rPr>
            </w:pPr>
          </w:p>
        </w:tc>
        <w:tc>
          <w:tcPr>
            <w:tcW w:w="3123" w:type="dxa"/>
            <w:vMerge/>
            <w:tcPrChange w:id="57" w:author="Ye, Yafei" w:date="2019-05-28T10:23:00Z">
              <w:tcPr>
                <w:tcW w:w="3123" w:type="dxa"/>
                <w:gridSpan w:val="2"/>
                <w:vMerge/>
              </w:tcPr>
            </w:tcPrChange>
          </w:tcPr>
          <w:p w14:paraId="497B0A82" w14:textId="77777777" w:rsidR="001976F5" w:rsidRPr="00030ECE" w:rsidRDefault="001976F5" w:rsidP="005E45C1">
            <w:pPr>
              <w:rPr>
                <w:rFonts w:ascii="Constantia" w:hAnsi="Constantia"/>
                <w:sz w:val="24"/>
                <w:szCs w:val="24"/>
              </w:rPr>
            </w:pPr>
          </w:p>
        </w:tc>
      </w:tr>
      <w:tr w:rsidR="00C94C55" w:rsidRPr="00030ECE" w14:paraId="200D22D6" w14:textId="77777777" w:rsidTr="00C94C55">
        <w:tc>
          <w:tcPr>
            <w:tcW w:w="1838" w:type="dxa"/>
            <w:tcPrChange w:id="58" w:author="Ye, Yafei" w:date="2019-05-28T10:23:00Z">
              <w:tcPr>
                <w:tcW w:w="1751" w:type="dxa"/>
              </w:tcPr>
            </w:tcPrChange>
          </w:tcPr>
          <w:p w14:paraId="1F21CE38" w14:textId="07FAF764" w:rsidR="008B3DD9" w:rsidRPr="00030ECE" w:rsidRDefault="008B3DD9" w:rsidP="008B3DD9">
            <w:pPr>
              <w:rPr>
                <w:rFonts w:ascii="Constantia" w:hAnsi="Constantia"/>
                <w:sz w:val="24"/>
                <w:szCs w:val="24"/>
              </w:rPr>
            </w:pPr>
            <w:r w:rsidRPr="00030ECE">
              <w:rPr>
                <w:rFonts w:ascii="Constantia" w:hAnsi="Constantia"/>
                <w:sz w:val="24"/>
                <w:szCs w:val="24"/>
              </w:rPr>
              <w:t>Visualization 1</w:t>
            </w:r>
          </w:p>
        </w:tc>
        <w:tc>
          <w:tcPr>
            <w:tcW w:w="1559" w:type="dxa"/>
            <w:tcPrChange w:id="59" w:author="Ye, Yafei" w:date="2019-05-28T10:23:00Z">
              <w:tcPr>
                <w:tcW w:w="1677" w:type="dxa"/>
              </w:tcPr>
            </w:tcPrChange>
          </w:tcPr>
          <w:p w14:paraId="62C3D3E6" w14:textId="21AC0C17" w:rsidR="008B3DD9" w:rsidRPr="00030ECE" w:rsidRDefault="008B3DD9" w:rsidP="008B3DD9">
            <w:pPr>
              <w:rPr>
                <w:rFonts w:ascii="Constantia" w:hAnsi="Constantia"/>
                <w:sz w:val="24"/>
                <w:szCs w:val="24"/>
              </w:rPr>
            </w:pPr>
            <w:proofErr w:type="spellStart"/>
            <w:r w:rsidRPr="00030ECE">
              <w:rPr>
                <w:rFonts w:ascii="Constantia" w:hAnsi="Constantia"/>
                <w:sz w:val="24"/>
                <w:szCs w:val="24"/>
              </w:rPr>
              <w:t>Yuhong</w:t>
            </w:r>
            <w:proofErr w:type="spellEnd"/>
            <w:r w:rsidRPr="00030ECE">
              <w:rPr>
                <w:rFonts w:ascii="Constantia" w:hAnsi="Constantia"/>
                <w:sz w:val="24"/>
                <w:szCs w:val="24"/>
              </w:rPr>
              <w:t xml:space="preserve"> Sang</w:t>
            </w:r>
          </w:p>
        </w:tc>
        <w:tc>
          <w:tcPr>
            <w:tcW w:w="2835" w:type="dxa"/>
            <w:tcPrChange w:id="60" w:author="Ye, Yafei" w:date="2019-05-28T10:23:00Z">
              <w:tcPr>
                <w:tcW w:w="2804" w:type="dxa"/>
              </w:tcPr>
            </w:tcPrChange>
          </w:tcPr>
          <w:p w14:paraId="0DA4FCBE" w14:textId="77777777" w:rsidR="008B3DD9" w:rsidRPr="00030ECE" w:rsidRDefault="008B3DD9" w:rsidP="008B3DD9">
            <w:pPr>
              <w:rPr>
                <w:rFonts w:ascii="Constantia" w:hAnsi="Constantia"/>
                <w:sz w:val="24"/>
                <w:szCs w:val="24"/>
              </w:rPr>
            </w:pPr>
          </w:p>
        </w:tc>
        <w:tc>
          <w:tcPr>
            <w:tcW w:w="3123" w:type="dxa"/>
            <w:tcPrChange w:id="61" w:author="Ye, Yafei" w:date="2019-05-28T10:23:00Z">
              <w:tcPr>
                <w:tcW w:w="3123" w:type="dxa"/>
                <w:gridSpan w:val="2"/>
              </w:tcPr>
            </w:tcPrChange>
          </w:tcPr>
          <w:p w14:paraId="0D80C4DE" w14:textId="58233067" w:rsidR="008B3DD9" w:rsidRPr="00030ECE" w:rsidRDefault="00C94C55" w:rsidP="008B3DD9">
            <w:pPr>
              <w:rPr>
                <w:rFonts w:ascii="Constantia" w:hAnsi="Constantia" w:hint="eastAsia"/>
                <w:sz w:val="24"/>
                <w:szCs w:val="24"/>
                <w:lang w:eastAsia="zh-CN"/>
              </w:rPr>
            </w:pPr>
            <w:ins w:id="62" w:author="Ye, Yafei" w:date="2019-05-28T10:19:00Z">
              <w:r>
                <w:rPr>
                  <w:rFonts w:ascii="Constantia" w:hAnsi="Constantia"/>
                  <w:sz w:val="24"/>
                  <w:szCs w:val="24"/>
                  <w:lang w:eastAsia="zh-CN"/>
                </w:rPr>
                <w:t xml:space="preserve">Gap between </w:t>
              </w:r>
            </w:ins>
            <w:ins w:id="63" w:author="Ye, Yafei" w:date="2019-05-28T10:20:00Z">
              <w:r>
                <w:rPr>
                  <w:rFonts w:ascii="Constantia" w:hAnsi="Constantia"/>
                  <w:sz w:val="24"/>
                  <w:szCs w:val="24"/>
                  <w:lang w:eastAsia="zh-CN"/>
                </w:rPr>
                <w:t>Accessibility and Disability in Great Britain</w:t>
              </w:r>
            </w:ins>
          </w:p>
        </w:tc>
      </w:tr>
      <w:tr w:rsidR="00C94C55" w:rsidRPr="00030ECE" w14:paraId="422CE63B" w14:textId="77777777" w:rsidTr="00C94C55">
        <w:tc>
          <w:tcPr>
            <w:tcW w:w="1838" w:type="dxa"/>
            <w:tcPrChange w:id="64" w:author="Ye, Yafei" w:date="2019-05-28T10:23:00Z">
              <w:tcPr>
                <w:tcW w:w="1751" w:type="dxa"/>
              </w:tcPr>
            </w:tcPrChange>
          </w:tcPr>
          <w:p w14:paraId="2D89CFD2" w14:textId="41F17DD6" w:rsidR="008B3DD9" w:rsidRPr="00030ECE" w:rsidRDefault="008B3DD9" w:rsidP="008B3DD9">
            <w:pPr>
              <w:rPr>
                <w:rFonts w:ascii="Constantia" w:hAnsi="Constantia"/>
                <w:sz w:val="24"/>
                <w:szCs w:val="24"/>
              </w:rPr>
            </w:pPr>
            <w:r w:rsidRPr="00030ECE">
              <w:rPr>
                <w:rFonts w:ascii="Constantia" w:hAnsi="Constantia"/>
                <w:sz w:val="24"/>
                <w:szCs w:val="24"/>
              </w:rPr>
              <w:t>Visualization 2</w:t>
            </w:r>
          </w:p>
        </w:tc>
        <w:tc>
          <w:tcPr>
            <w:tcW w:w="1559" w:type="dxa"/>
            <w:tcPrChange w:id="65" w:author="Ye, Yafei" w:date="2019-05-28T10:23:00Z">
              <w:tcPr>
                <w:tcW w:w="1677" w:type="dxa"/>
              </w:tcPr>
            </w:tcPrChange>
          </w:tcPr>
          <w:p w14:paraId="5B84878E" w14:textId="44F780DB" w:rsidR="008B3DD9" w:rsidRPr="00030ECE" w:rsidRDefault="008B3DD9" w:rsidP="008B3DD9">
            <w:pPr>
              <w:rPr>
                <w:rFonts w:ascii="Constantia" w:hAnsi="Constantia"/>
                <w:sz w:val="24"/>
                <w:szCs w:val="24"/>
              </w:rPr>
            </w:pPr>
            <w:proofErr w:type="spellStart"/>
            <w:r w:rsidRPr="00030ECE">
              <w:rPr>
                <w:rFonts w:ascii="Constantia" w:hAnsi="Constantia"/>
                <w:sz w:val="24"/>
                <w:szCs w:val="24"/>
              </w:rPr>
              <w:t>Arun</w:t>
            </w:r>
            <w:proofErr w:type="spellEnd"/>
            <w:r w:rsidRPr="00030ECE">
              <w:rPr>
                <w:rFonts w:ascii="Constantia" w:hAnsi="Constantia"/>
                <w:sz w:val="24"/>
                <w:szCs w:val="24"/>
              </w:rPr>
              <w:t xml:space="preserve"> Srinivasan</w:t>
            </w:r>
          </w:p>
        </w:tc>
        <w:tc>
          <w:tcPr>
            <w:tcW w:w="2835" w:type="dxa"/>
            <w:tcPrChange w:id="66" w:author="Ye, Yafei" w:date="2019-05-28T10:23:00Z">
              <w:tcPr>
                <w:tcW w:w="2804" w:type="dxa"/>
              </w:tcPr>
            </w:tcPrChange>
          </w:tcPr>
          <w:p w14:paraId="06513F16" w14:textId="77777777" w:rsidR="008B3DD9" w:rsidRPr="00030ECE" w:rsidRDefault="008B3DD9" w:rsidP="008B3DD9">
            <w:pPr>
              <w:rPr>
                <w:rFonts w:ascii="Constantia" w:hAnsi="Constantia"/>
                <w:sz w:val="24"/>
                <w:szCs w:val="24"/>
              </w:rPr>
            </w:pPr>
          </w:p>
        </w:tc>
        <w:tc>
          <w:tcPr>
            <w:tcW w:w="3123" w:type="dxa"/>
            <w:tcPrChange w:id="67" w:author="Ye, Yafei" w:date="2019-05-28T10:23:00Z">
              <w:tcPr>
                <w:tcW w:w="3123" w:type="dxa"/>
                <w:gridSpan w:val="2"/>
              </w:tcPr>
            </w:tcPrChange>
          </w:tcPr>
          <w:p w14:paraId="75EDE310" w14:textId="446CDFF9" w:rsidR="008B3DD9" w:rsidRPr="00030ECE" w:rsidRDefault="00C94C55" w:rsidP="008B3DD9">
            <w:pPr>
              <w:rPr>
                <w:rFonts w:ascii="Constantia" w:hAnsi="Constantia"/>
                <w:sz w:val="24"/>
                <w:szCs w:val="24"/>
              </w:rPr>
            </w:pPr>
            <w:ins w:id="68" w:author="Ye, Yafei" w:date="2019-05-28T10:19:00Z">
              <w:r>
                <w:rPr>
                  <w:rFonts w:ascii="Constantia" w:hAnsi="Constantia"/>
                  <w:sz w:val="24"/>
                  <w:szCs w:val="24"/>
                </w:rPr>
                <w:t>Disabled Employment Statistics</w:t>
              </w:r>
            </w:ins>
          </w:p>
        </w:tc>
      </w:tr>
      <w:tr w:rsidR="00C94C55" w:rsidRPr="00030ECE" w14:paraId="264F55F1" w14:textId="77777777" w:rsidTr="00C94C55">
        <w:tc>
          <w:tcPr>
            <w:tcW w:w="1838" w:type="dxa"/>
            <w:tcPrChange w:id="69" w:author="Ye, Yafei" w:date="2019-05-28T10:23:00Z">
              <w:tcPr>
                <w:tcW w:w="1751" w:type="dxa"/>
              </w:tcPr>
            </w:tcPrChange>
          </w:tcPr>
          <w:p w14:paraId="7EE80E73" w14:textId="687551A8" w:rsidR="008B3DD9" w:rsidRPr="00030ECE" w:rsidRDefault="008B3DD9" w:rsidP="008B3DD9">
            <w:pPr>
              <w:rPr>
                <w:rFonts w:ascii="Constantia" w:hAnsi="Constantia"/>
                <w:sz w:val="24"/>
                <w:szCs w:val="24"/>
              </w:rPr>
            </w:pPr>
            <w:r w:rsidRPr="00030ECE">
              <w:rPr>
                <w:rFonts w:ascii="Constantia" w:hAnsi="Constantia"/>
                <w:sz w:val="24"/>
                <w:szCs w:val="24"/>
              </w:rPr>
              <w:t>Visualization 3</w:t>
            </w:r>
          </w:p>
        </w:tc>
        <w:tc>
          <w:tcPr>
            <w:tcW w:w="1559" w:type="dxa"/>
            <w:tcPrChange w:id="70" w:author="Ye, Yafei" w:date="2019-05-28T10:23:00Z">
              <w:tcPr>
                <w:tcW w:w="1677" w:type="dxa"/>
              </w:tcPr>
            </w:tcPrChange>
          </w:tcPr>
          <w:p w14:paraId="6010A94E" w14:textId="3F3719A4" w:rsidR="008B3DD9" w:rsidRPr="00030ECE" w:rsidRDefault="008B3DD9" w:rsidP="008B3DD9">
            <w:pPr>
              <w:rPr>
                <w:rFonts w:ascii="Constantia" w:hAnsi="Constantia"/>
                <w:sz w:val="24"/>
                <w:szCs w:val="24"/>
              </w:rPr>
            </w:pPr>
            <w:r w:rsidRPr="00030ECE">
              <w:rPr>
                <w:rFonts w:ascii="Constantia" w:hAnsi="Constantia"/>
                <w:sz w:val="24"/>
                <w:szCs w:val="24"/>
              </w:rPr>
              <w:t>Yafei Ye</w:t>
            </w:r>
          </w:p>
        </w:tc>
        <w:tc>
          <w:tcPr>
            <w:tcW w:w="2835" w:type="dxa"/>
            <w:tcPrChange w:id="71" w:author="Ye, Yafei" w:date="2019-05-28T10:23:00Z">
              <w:tcPr>
                <w:tcW w:w="2804" w:type="dxa"/>
              </w:tcPr>
            </w:tcPrChange>
          </w:tcPr>
          <w:p w14:paraId="7A3C0966" w14:textId="77777777" w:rsidR="008B3DD9" w:rsidRPr="00030ECE" w:rsidRDefault="008B3DD9" w:rsidP="008B3DD9">
            <w:pPr>
              <w:rPr>
                <w:rFonts w:ascii="Constantia" w:hAnsi="Constantia"/>
                <w:sz w:val="24"/>
                <w:szCs w:val="24"/>
              </w:rPr>
            </w:pPr>
          </w:p>
        </w:tc>
        <w:tc>
          <w:tcPr>
            <w:tcW w:w="3123" w:type="dxa"/>
            <w:tcPrChange w:id="72" w:author="Ye, Yafei" w:date="2019-05-28T10:23:00Z">
              <w:tcPr>
                <w:tcW w:w="3123" w:type="dxa"/>
                <w:gridSpan w:val="2"/>
              </w:tcPr>
            </w:tcPrChange>
          </w:tcPr>
          <w:p w14:paraId="6C4175C1" w14:textId="643AD3AC" w:rsidR="008B3DD9" w:rsidRPr="00030ECE" w:rsidRDefault="00C94C55" w:rsidP="008B3DD9">
            <w:pPr>
              <w:rPr>
                <w:rFonts w:ascii="Constantia" w:hAnsi="Constantia"/>
                <w:sz w:val="24"/>
                <w:szCs w:val="24"/>
              </w:rPr>
            </w:pPr>
            <w:ins w:id="73" w:author="Ye, Yafei" w:date="2019-05-28T10:18:00Z">
              <w:r>
                <w:rPr>
                  <w:rFonts w:ascii="Constantia" w:hAnsi="Constantia"/>
                  <w:sz w:val="24"/>
                  <w:szCs w:val="24"/>
                </w:rPr>
                <w:t>Wheelchair Accessible Business</w:t>
              </w:r>
            </w:ins>
            <w:ins w:id="74" w:author="Ye, Yafei" w:date="2019-05-28T10:19:00Z">
              <w:r>
                <w:rPr>
                  <w:rFonts w:ascii="Constantia" w:hAnsi="Constantia"/>
                  <w:sz w:val="24"/>
                  <w:szCs w:val="24"/>
                </w:rPr>
                <w:t>es</w:t>
              </w:r>
            </w:ins>
            <w:ins w:id="75" w:author="Ye, Yafei" w:date="2019-05-28T10:18:00Z">
              <w:r>
                <w:rPr>
                  <w:rFonts w:ascii="Constantia" w:hAnsi="Constantia"/>
                  <w:sz w:val="24"/>
                  <w:szCs w:val="24"/>
                </w:rPr>
                <w:t xml:space="preserve"> in </w:t>
              </w:r>
            </w:ins>
            <w:ins w:id="76" w:author="Ye, Yafei" w:date="2019-05-28T10:19:00Z">
              <w:r>
                <w:rPr>
                  <w:rFonts w:ascii="Constantia" w:hAnsi="Constantia"/>
                  <w:sz w:val="24"/>
                  <w:szCs w:val="24"/>
                </w:rPr>
                <w:t>London</w:t>
              </w:r>
            </w:ins>
          </w:p>
        </w:tc>
      </w:tr>
      <w:tr w:rsidR="00C94C55" w:rsidRPr="00030ECE" w14:paraId="5138F18D" w14:textId="77777777" w:rsidTr="00C94C55">
        <w:tc>
          <w:tcPr>
            <w:tcW w:w="1838" w:type="dxa"/>
            <w:tcPrChange w:id="77" w:author="Ye, Yafei" w:date="2019-05-28T10:23:00Z">
              <w:tcPr>
                <w:tcW w:w="1751" w:type="dxa"/>
              </w:tcPr>
            </w:tcPrChange>
          </w:tcPr>
          <w:p w14:paraId="5981A70D" w14:textId="77CA8ED7" w:rsidR="008B3DD9" w:rsidRPr="00030ECE" w:rsidRDefault="008B3DD9" w:rsidP="008B3DD9">
            <w:pPr>
              <w:rPr>
                <w:rFonts w:ascii="Constantia" w:hAnsi="Constantia"/>
                <w:sz w:val="24"/>
                <w:szCs w:val="24"/>
              </w:rPr>
            </w:pPr>
            <w:r w:rsidRPr="00030ECE">
              <w:rPr>
                <w:rFonts w:ascii="Constantia" w:hAnsi="Constantia"/>
                <w:sz w:val="24"/>
                <w:szCs w:val="24"/>
              </w:rPr>
              <w:t>Visualization 4</w:t>
            </w:r>
          </w:p>
        </w:tc>
        <w:tc>
          <w:tcPr>
            <w:tcW w:w="1559" w:type="dxa"/>
            <w:tcPrChange w:id="78" w:author="Ye, Yafei" w:date="2019-05-28T10:23:00Z">
              <w:tcPr>
                <w:tcW w:w="1677" w:type="dxa"/>
              </w:tcPr>
            </w:tcPrChange>
          </w:tcPr>
          <w:p w14:paraId="4C870074" w14:textId="00F648BE" w:rsidR="008B3DD9" w:rsidRPr="00030ECE" w:rsidRDefault="008B3DD9" w:rsidP="008B3DD9">
            <w:pPr>
              <w:rPr>
                <w:rFonts w:ascii="Constantia" w:hAnsi="Constantia"/>
                <w:sz w:val="24"/>
                <w:szCs w:val="24"/>
              </w:rPr>
            </w:pPr>
            <w:r w:rsidRPr="00030ECE">
              <w:rPr>
                <w:rFonts w:ascii="Constantia" w:hAnsi="Constantia"/>
                <w:sz w:val="24"/>
                <w:szCs w:val="24"/>
              </w:rPr>
              <w:t xml:space="preserve">Bogdan </w:t>
            </w:r>
            <w:proofErr w:type="spellStart"/>
            <w:r w:rsidRPr="00030ECE">
              <w:rPr>
                <w:rFonts w:ascii="Constantia" w:hAnsi="Constantia"/>
                <w:sz w:val="24"/>
                <w:szCs w:val="24"/>
              </w:rPr>
              <w:t>Rugina</w:t>
            </w:r>
            <w:proofErr w:type="spellEnd"/>
          </w:p>
        </w:tc>
        <w:tc>
          <w:tcPr>
            <w:tcW w:w="2835" w:type="dxa"/>
            <w:tcPrChange w:id="79" w:author="Ye, Yafei" w:date="2019-05-28T10:23:00Z">
              <w:tcPr>
                <w:tcW w:w="2804" w:type="dxa"/>
              </w:tcPr>
            </w:tcPrChange>
          </w:tcPr>
          <w:p w14:paraId="722950CF" w14:textId="77777777" w:rsidR="008B3DD9" w:rsidRPr="00030ECE" w:rsidRDefault="008B3DD9" w:rsidP="008B3DD9">
            <w:pPr>
              <w:rPr>
                <w:rFonts w:ascii="Constantia" w:hAnsi="Constantia"/>
                <w:sz w:val="24"/>
                <w:szCs w:val="24"/>
              </w:rPr>
            </w:pPr>
          </w:p>
        </w:tc>
        <w:tc>
          <w:tcPr>
            <w:tcW w:w="3123" w:type="dxa"/>
            <w:tcPrChange w:id="80" w:author="Ye, Yafei" w:date="2019-05-28T10:23:00Z">
              <w:tcPr>
                <w:tcW w:w="3123" w:type="dxa"/>
                <w:gridSpan w:val="2"/>
              </w:tcPr>
            </w:tcPrChange>
          </w:tcPr>
          <w:p w14:paraId="360DF9E7" w14:textId="58546A94" w:rsidR="008B3DD9" w:rsidRPr="00030ECE" w:rsidRDefault="00C94C55" w:rsidP="008B3DD9">
            <w:pPr>
              <w:rPr>
                <w:rFonts w:ascii="Constantia" w:hAnsi="Constantia"/>
                <w:sz w:val="24"/>
                <w:szCs w:val="24"/>
              </w:rPr>
            </w:pPr>
            <w:ins w:id="81" w:author="Ye, Yafei" w:date="2019-05-28T10:17:00Z">
              <w:r>
                <w:rPr>
                  <w:rFonts w:ascii="Constantia" w:hAnsi="Constantia"/>
                  <w:sz w:val="24"/>
                  <w:szCs w:val="24"/>
                </w:rPr>
                <w:t>Accessibility in Man</w:t>
              </w:r>
            </w:ins>
            <w:ins w:id="82" w:author="Ye, Yafei" w:date="2019-05-28T10:18:00Z">
              <w:r>
                <w:rPr>
                  <w:rFonts w:ascii="Constantia" w:hAnsi="Constantia"/>
                  <w:sz w:val="24"/>
                  <w:szCs w:val="24"/>
                </w:rPr>
                <w:t>chester – Transport Strategy 2040</w:t>
              </w:r>
            </w:ins>
          </w:p>
        </w:tc>
      </w:tr>
      <w:tr w:rsidR="00C94C55" w:rsidRPr="00030ECE" w14:paraId="245A56B2" w14:textId="77777777" w:rsidTr="00C94C55">
        <w:tc>
          <w:tcPr>
            <w:tcW w:w="1838" w:type="dxa"/>
            <w:tcPrChange w:id="83" w:author="Ye, Yafei" w:date="2019-05-28T10:23:00Z">
              <w:tcPr>
                <w:tcW w:w="1751" w:type="dxa"/>
              </w:tcPr>
            </w:tcPrChange>
          </w:tcPr>
          <w:p w14:paraId="3C3A65F5" w14:textId="30D6D521" w:rsidR="008B3DD9" w:rsidRPr="00030ECE" w:rsidRDefault="008B3DD9" w:rsidP="008B3DD9">
            <w:pPr>
              <w:rPr>
                <w:rFonts w:ascii="Constantia" w:hAnsi="Constantia"/>
                <w:sz w:val="24"/>
                <w:szCs w:val="24"/>
              </w:rPr>
            </w:pPr>
            <w:r w:rsidRPr="00030ECE">
              <w:rPr>
                <w:rFonts w:ascii="Constantia" w:hAnsi="Constantia"/>
                <w:sz w:val="24"/>
                <w:szCs w:val="24"/>
              </w:rPr>
              <w:t>Presentation</w:t>
            </w:r>
          </w:p>
        </w:tc>
        <w:tc>
          <w:tcPr>
            <w:tcW w:w="1559" w:type="dxa"/>
            <w:tcPrChange w:id="84" w:author="Ye, Yafei" w:date="2019-05-28T10:23:00Z">
              <w:tcPr>
                <w:tcW w:w="1677" w:type="dxa"/>
              </w:tcPr>
            </w:tcPrChange>
          </w:tcPr>
          <w:p w14:paraId="22AA2433" w14:textId="57C20707" w:rsidR="008B3DD9" w:rsidRPr="00030ECE" w:rsidRDefault="008B3DD9" w:rsidP="008B3DD9">
            <w:pPr>
              <w:rPr>
                <w:rFonts w:ascii="Constantia" w:hAnsi="Constantia"/>
                <w:sz w:val="24"/>
                <w:szCs w:val="24"/>
              </w:rPr>
            </w:pPr>
            <w:r w:rsidRPr="00030ECE">
              <w:rPr>
                <w:rFonts w:ascii="Constantia" w:hAnsi="Constantia"/>
                <w:sz w:val="24"/>
                <w:szCs w:val="24"/>
              </w:rPr>
              <w:t>All Members</w:t>
            </w:r>
          </w:p>
        </w:tc>
        <w:tc>
          <w:tcPr>
            <w:tcW w:w="2835" w:type="dxa"/>
            <w:tcPrChange w:id="85" w:author="Ye, Yafei" w:date="2019-05-28T10:23:00Z">
              <w:tcPr>
                <w:tcW w:w="2804" w:type="dxa"/>
              </w:tcPr>
            </w:tcPrChange>
          </w:tcPr>
          <w:p w14:paraId="743B785D" w14:textId="77777777" w:rsidR="008B3DD9" w:rsidRPr="00030ECE" w:rsidRDefault="008B3DD9" w:rsidP="008B3DD9">
            <w:pPr>
              <w:rPr>
                <w:rFonts w:ascii="Constantia" w:hAnsi="Constantia"/>
                <w:sz w:val="24"/>
                <w:szCs w:val="24"/>
              </w:rPr>
            </w:pPr>
          </w:p>
        </w:tc>
        <w:tc>
          <w:tcPr>
            <w:tcW w:w="3123" w:type="dxa"/>
            <w:tcPrChange w:id="86" w:author="Ye, Yafei" w:date="2019-05-28T10:23:00Z">
              <w:tcPr>
                <w:tcW w:w="3123" w:type="dxa"/>
                <w:gridSpan w:val="2"/>
              </w:tcPr>
            </w:tcPrChange>
          </w:tcPr>
          <w:p w14:paraId="28857EB3" w14:textId="77777777" w:rsidR="008B3DD9" w:rsidRPr="00030ECE" w:rsidRDefault="008B3DD9" w:rsidP="008B3DD9">
            <w:pPr>
              <w:rPr>
                <w:rFonts w:ascii="Constantia" w:hAnsi="Constantia"/>
                <w:sz w:val="24"/>
                <w:szCs w:val="24"/>
              </w:rPr>
            </w:pPr>
          </w:p>
        </w:tc>
      </w:tr>
      <w:tr w:rsidR="00C94C55" w:rsidRPr="00030ECE" w14:paraId="0C250FC9" w14:textId="77777777" w:rsidTr="00C94C55">
        <w:tc>
          <w:tcPr>
            <w:tcW w:w="1838" w:type="dxa"/>
            <w:tcPrChange w:id="87" w:author="Ye, Yafei" w:date="2019-05-28T10:23:00Z">
              <w:tcPr>
                <w:tcW w:w="1751" w:type="dxa"/>
              </w:tcPr>
            </w:tcPrChange>
          </w:tcPr>
          <w:p w14:paraId="164F8BCB" w14:textId="3CBB12C1" w:rsidR="008B3DD9" w:rsidRPr="00030ECE" w:rsidRDefault="008B3DD9" w:rsidP="008B3DD9">
            <w:pPr>
              <w:rPr>
                <w:rFonts w:ascii="Constantia" w:hAnsi="Constantia"/>
                <w:sz w:val="24"/>
                <w:szCs w:val="24"/>
              </w:rPr>
            </w:pPr>
            <w:r w:rsidRPr="00030ECE">
              <w:rPr>
                <w:rFonts w:ascii="Constantia" w:hAnsi="Constantia"/>
                <w:sz w:val="24"/>
                <w:szCs w:val="24"/>
              </w:rPr>
              <w:t>Report</w:t>
            </w:r>
          </w:p>
        </w:tc>
        <w:tc>
          <w:tcPr>
            <w:tcW w:w="1559" w:type="dxa"/>
            <w:tcPrChange w:id="88" w:author="Ye, Yafei" w:date="2019-05-28T10:23:00Z">
              <w:tcPr>
                <w:tcW w:w="1677" w:type="dxa"/>
              </w:tcPr>
            </w:tcPrChange>
          </w:tcPr>
          <w:p w14:paraId="39DD1C4A" w14:textId="61E62C32" w:rsidR="008B3DD9" w:rsidRPr="00030ECE" w:rsidRDefault="008B3DD9" w:rsidP="008B3DD9">
            <w:pPr>
              <w:rPr>
                <w:rFonts w:ascii="Constantia" w:hAnsi="Constantia"/>
                <w:sz w:val="24"/>
                <w:szCs w:val="24"/>
              </w:rPr>
            </w:pPr>
            <w:r w:rsidRPr="00030ECE">
              <w:rPr>
                <w:rFonts w:ascii="Constantia" w:hAnsi="Constantia"/>
                <w:sz w:val="24"/>
                <w:szCs w:val="24"/>
              </w:rPr>
              <w:t>All Members</w:t>
            </w:r>
          </w:p>
        </w:tc>
        <w:tc>
          <w:tcPr>
            <w:tcW w:w="2835" w:type="dxa"/>
            <w:tcPrChange w:id="89" w:author="Ye, Yafei" w:date="2019-05-28T10:23:00Z">
              <w:tcPr>
                <w:tcW w:w="2804" w:type="dxa"/>
              </w:tcPr>
            </w:tcPrChange>
          </w:tcPr>
          <w:p w14:paraId="72931DB1" w14:textId="77777777" w:rsidR="008B3DD9" w:rsidRPr="00030ECE" w:rsidRDefault="008B3DD9" w:rsidP="008B3DD9">
            <w:pPr>
              <w:rPr>
                <w:rFonts w:ascii="Constantia" w:hAnsi="Constantia"/>
                <w:sz w:val="24"/>
                <w:szCs w:val="24"/>
              </w:rPr>
            </w:pPr>
          </w:p>
        </w:tc>
        <w:tc>
          <w:tcPr>
            <w:tcW w:w="3123" w:type="dxa"/>
            <w:tcPrChange w:id="90" w:author="Ye, Yafei" w:date="2019-05-28T10:23:00Z">
              <w:tcPr>
                <w:tcW w:w="3123" w:type="dxa"/>
                <w:gridSpan w:val="2"/>
              </w:tcPr>
            </w:tcPrChange>
          </w:tcPr>
          <w:p w14:paraId="10E71533" w14:textId="77777777" w:rsidR="008B3DD9" w:rsidRPr="00030ECE" w:rsidRDefault="008B3DD9" w:rsidP="008B3DD9">
            <w:pPr>
              <w:keepNext/>
              <w:rPr>
                <w:rFonts w:ascii="Constantia" w:hAnsi="Constantia"/>
                <w:sz w:val="24"/>
                <w:szCs w:val="24"/>
              </w:rPr>
            </w:pPr>
          </w:p>
        </w:tc>
      </w:tr>
    </w:tbl>
    <w:p w14:paraId="04DB45B9" w14:textId="77777777" w:rsidR="00B03D9F" w:rsidRPr="00030ECE" w:rsidDel="00C94C55" w:rsidRDefault="00B03D9F" w:rsidP="00C94C55">
      <w:pPr>
        <w:pStyle w:val="Caption"/>
        <w:jc w:val="center"/>
        <w:rPr>
          <w:del w:id="91" w:author="Ye, Yafei" w:date="2019-05-28T10:24:00Z"/>
        </w:rPr>
        <w:pPrChange w:id="92" w:author="Ye, Yafei" w:date="2019-05-28T10:24:00Z">
          <w:pPr>
            <w:pStyle w:val="Caption"/>
          </w:pPr>
        </w:pPrChange>
      </w:pPr>
    </w:p>
    <w:p w14:paraId="43ADD44E" w14:textId="761A792A" w:rsidR="00C94C55" w:rsidRPr="00C94C55" w:rsidRDefault="00B03D9F" w:rsidP="00C94C55">
      <w:pPr>
        <w:pStyle w:val="Caption"/>
        <w:jc w:val="center"/>
        <w:rPr>
          <w:rPrChange w:id="93" w:author="Ye, Yafei" w:date="2019-05-28T10:16:00Z">
            <w:rPr>
              <w:rFonts w:ascii="Constantia" w:hAnsi="Constantia"/>
              <w:sz w:val="24"/>
              <w:szCs w:val="24"/>
            </w:rPr>
          </w:rPrChange>
        </w:rPr>
      </w:pPr>
      <w:r w:rsidRPr="00030ECE">
        <w:t xml:space="preserve">Table </w:t>
      </w:r>
      <w:r w:rsidRPr="00030ECE">
        <w:fldChar w:fldCharType="begin"/>
      </w:r>
      <w:r w:rsidRPr="00030ECE">
        <w:instrText xml:space="preserve"> SEQ Table \* ARABIC </w:instrText>
      </w:r>
      <w:r w:rsidRPr="00030ECE">
        <w:fldChar w:fldCharType="separate"/>
      </w:r>
      <w:r w:rsidR="002542E3" w:rsidRPr="00030ECE">
        <w:t>2</w:t>
      </w:r>
      <w:r w:rsidRPr="00030ECE">
        <w:fldChar w:fldCharType="end"/>
      </w:r>
      <w:r w:rsidRPr="00030ECE">
        <w:t xml:space="preserve"> –Summary of the Individual Contributions to the Project</w:t>
      </w:r>
    </w:p>
    <w:p w14:paraId="62467035" w14:textId="0C633438" w:rsidR="00DA4478" w:rsidRPr="00030ECE" w:rsidRDefault="00DA4478" w:rsidP="00DA4478">
      <w:pPr>
        <w:pStyle w:val="Heading1"/>
        <w:numPr>
          <w:ilvl w:val="0"/>
          <w:numId w:val="1"/>
        </w:numPr>
        <w:rPr>
          <w:rFonts w:ascii="Constantia" w:hAnsi="Constantia"/>
          <w:color w:val="007789"/>
        </w:rPr>
      </w:pPr>
      <w:bookmarkStart w:id="94" w:name="_Toc9882771"/>
      <w:r w:rsidRPr="00030ECE">
        <w:rPr>
          <w:rFonts w:ascii="Constantia" w:hAnsi="Constantia"/>
          <w:color w:val="007789"/>
        </w:rPr>
        <w:lastRenderedPageBreak/>
        <w:t>Introduction</w:t>
      </w:r>
      <w:bookmarkEnd w:id="94"/>
    </w:p>
    <w:p w14:paraId="7575FAE5" w14:textId="77777777" w:rsidR="00BD5C70" w:rsidRPr="00030ECE" w:rsidRDefault="00BD5C70" w:rsidP="006068BB">
      <w:pPr>
        <w:ind w:left="720"/>
        <w:jc w:val="both"/>
        <w:rPr>
          <w:rFonts w:ascii="Constantia" w:hAnsi="Constantia"/>
          <w:sz w:val="24"/>
          <w:szCs w:val="24"/>
        </w:rPr>
      </w:pPr>
    </w:p>
    <w:p w14:paraId="10454422" w14:textId="0EACFD97" w:rsidR="00BD5C70" w:rsidRPr="00030ECE" w:rsidRDefault="00BD5C70" w:rsidP="00BD5C70">
      <w:pPr>
        <w:ind w:left="720"/>
        <w:jc w:val="both"/>
        <w:rPr>
          <w:rFonts w:ascii="Constantia" w:hAnsi="Constantia"/>
          <w:sz w:val="24"/>
          <w:szCs w:val="24"/>
        </w:rPr>
      </w:pPr>
      <w:r w:rsidRPr="00030ECE">
        <w:rPr>
          <w:rFonts w:ascii="Constantia" w:hAnsi="Constantia"/>
          <w:sz w:val="24"/>
          <w:szCs w:val="24"/>
        </w:rPr>
        <w:t>One billion of the world’s population have a disability, with an estimated 80% of people with disabilities living in developing countries. With the current state of disability being this high, UN have suggested that by 2050, it is expected that about 6.25 billion people, 15 percent of the population will be persons with disabilities living in urban cities. Even though a lot of developed urban cities are putting together plans and facilities to aid the disabled, it is truly “invisible” whether the urban landscape are fully capable and inclusive to handle this surge which will allow the disabled to live a life no different than able-bodied people.</w:t>
      </w:r>
    </w:p>
    <w:p w14:paraId="1C4E0B29" w14:textId="60938195" w:rsidR="009544F9" w:rsidRPr="00030ECE" w:rsidRDefault="009544F9" w:rsidP="009544F9">
      <w:pPr>
        <w:ind w:left="720"/>
        <w:jc w:val="both"/>
        <w:rPr>
          <w:rFonts w:ascii="Constantia" w:hAnsi="Constantia"/>
          <w:sz w:val="24"/>
          <w:szCs w:val="24"/>
        </w:rPr>
      </w:pPr>
      <w:r w:rsidRPr="00030ECE">
        <w:rPr>
          <w:rFonts w:ascii="Constantia" w:hAnsi="Constantia"/>
          <w:sz w:val="24"/>
          <w:szCs w:val="24"/>
        </w:rPr>
        <w:t>In large urban cities, transportation plays a key role in helping its people from getting from point A to point B.</w:t>
      </w:r>
      <w:r w:rsidR="00606E52" w:rsidRPr="00030ECE">
        <w:rPr>
          <w:rFonts w:ascii="Constantia" w:hAnsi="Constantia"/>
          <w:sz w:val="24"/>
          <w:szCs w:val="24"/>
        </w:rPr>
        <w:t xml:space="preserve"> </w:t>
      </w:r>
      <w:r w:rsidRPr="00030ECE">
        <w:rPr>
          <w:rFonts w:ascii="Constantia" w:hAnsi="Constantia"/>
          <w:sz w:val="24"/>
          <w:szCs w:val="24"/>
        </w:rPr>
        <w:t xml:space="preserve">A recent study shows that a person with disability must travel 49% longer than an able-bodied person in London which is considered to have one of the best transportation systems in the world. – We magnify into disabled transportation accessibility across the UK to see whether the accessibility of the train travel and the distribution of the disabled population are correlated. </w:t>
      </w:r>
      <w:r w:rsidR="00884169" w:rsidRPr="00030ECE">
        <w:rPr>
          <w:rFonts w:ascii="Constantia" w:hAnsi="Constantia"/>
          <w:sz w:val="24"/>
          <w:szCs w:val="24"/>
        </w:rPr>
        <w:t xml:space="preserve">We also try to </w:t>
      </w:r>
      <w:r w:rsidR="005D1B47" w:rsidRPr="00030ECE">
        <w:rPr>
          <w:rFonts w:ascii="Constantia" w:hAnsi="Constantia"/>
          <w:sz w:val="24"/>
          <w:szCs w:val="24"/>
        </w:rPr>
        <w:t>investigate</w:t>
      </w:r>
      <w:r w:rsidR="00884169" w:rsidRPr="00030ECE">
        <w:rPr>
          <w:rFonts w:ascii="Constantia" w:hAnsi="Constantia"/>
          <w:sz w:val="24"/>
          <w:szCs w:val="24"/>
        </w:rPr>
        <w:t xml:space="preserve"> the status of the density and proportion of the disabled people to the accessible train stations.</w:t>
      </w:r>
      <w:r w:rsidR="00E537C0" w:rsidRPr="00030ECE">
        <w:rPr>
          <w:rFonts w:ascii="Constantia" w:hAnsi="Constantia"/>
          <w:sz w:val="24"/>
          <w:szCs w:val="24"/>
        </w:rPr>
        <w:t xml:space="preserve"> We also try to see if there exists a gap between accessibility and disability by exploring a certain city or region.</w:t>
      </w:r>
    </w:p>
    <w:p w14:paraId="790EE3BB" w14:textId="3A04F29D" w:rsidR="009544F9" w:rsidRPr="00030ECE" w:rsidRDefault="009544F9" w:rsidP="009544F9">
      <w:pPr>
        <w:ind w:left="720"/>
        <w:jc w:val="both"/>
        <w:rPr>
          <w:rFonts w:ascii="Constantia" w:hAnsi="Constantia"/>
          <w:sz w:val="24"/>
          <w:szCs w:val="24"/>
        </w:rPr>
      </w:pPr>
      <w:r w:rsidRPr="00030ECE">
        <w:rPr>
          <w:rFonts w:ascii="Constantia" w:hAnsi="Constantia"/>
          <w:sz w:val="24"/>
          <w:szCs w:val="24"/>
        </w:rPr>
        <w:t>A recent survey conducted</w:t>
      </w:r>
      <w:r w:rsidR="00E537C0" w:rsidRPr="00030ECE">
        <w:rPr>
          <w:rFonts w:ascii="Constantia" w:hAnsi="Constantia"/>
          <w:sz w:val="24"/>
          <w:szCs w:val="24"/>
        </w:rPr>
        <w:t xml:space="preserve"> among 500 employers</w:t>
      </w:r>
      <w:r w:rsidRPr="00030ECE">
        <w:rPr>
          <w:rFonts w:ascii="Constantia" w:hAnsi="Constantia"/>
          <w:sz w:val="24"/>
          <w:szCs w:val="24"/>
        </w:rPr>
        <w:t xml:space="preserve"> by YouGov shows one in four UK employers would not hire someone with a disability</w:t>
      </w:r>
      <w:r w:rsidR="00E537C0" w:rsidRPr="00030ECE">
        <w:rPr>
          <w:rFonts w:ascii="Constantia" w:hAnsi="Constantia"/>
          <w:sz w:val="24"/>
          <w:szCs w:val="24"/>
        </w:rPr>
        <w:t xml:space="preserve"> and more than half of them agreed that it is easier to hire an able-bodied person over a disabled person.</w:t>
      </w:r>
      <w:r w:rsidRPr="00030ECE">
        <w:rPr>
          <w:rFonts w:ascii="Constantia" w:hAnsi="Constantia"/>
          <w:sz w:val="24"/>
          <w:szCs w:val="24"/>
        </w:rPr>
        <w:t xml:space="preserve"> – We go into the disability employment statistics published by the Office for National Statistics and </w:t>
      </w:r>
      <w:r w:rsidR="00E537C0" w:rsidRPr="00030ECE">
        <w:rPr>
          <w:rFonts w:ascii="Constantia" w:hAnsi="Constantia"/>
          <w:sz w:val="24"/>
          <w:szCs w:val="24"/>
        </w:rPr>
        <w:t>tries to visualize the gap in employment and unemployment rates between the disabled and able-bodied</w:t>
      </w:r>
      <w:r w:rsidRPr="00030ECE">
        <w:rPr>
          <w:rFonts w:ascii="Constantia" w:hAnsi="Constantia"/>
          <w:sz w:val="24"/>
          <w:szCs w:val="24"/>
        </w:rPr>
        <w:t>.</w:t>
      </w:r>
      <w:r w:rsidR="00E537C0" w:rsidRPr="00030ECE">
        <w:rPr>
          <w:rFonts w:ascii="Constantia" w:hAnsi="Constantia"/>
          <w:sz w:val="24"/>
          <w:szCs w:val="24"/>
        </w:rPr>
        <w:t xml:space="preserve"> We go over 13 years of data to see how the employment of disabled has changed in London. We also try to provide a level of interactivity in the visualization to the user that allows them to navigate across different boroughs across years.</w:t>
      </w:r>
    </w:p>
    <w:p w14:paraId="4B4373D8" w14:textId="6F3399E5" w:rsidR="009544F9" w:rsidRPr="00030ECE" w:rsidRDefault="009544F9" w:rsidP="006E7AB6">
      <w:pPr>
        <w:ind w:left="720"/>
        <w:jc w:val="both"/>
        <w:rPr>
          <w:rFonts w:ascii="Constantia" w:hAnsi="Constantia"/>
          <w:sz w:val="24"/>
          <w:szCs w:val="24"/>
        </w:rPr>
      </w:pPr>
      <w:r w:rsidRPr="00030ECE">
        <w:rPr>
          <w:rFonts w:ascii="Constantia" w:hAnsi="Constantia"/>
          <w:sz w:val="24"/>
          <w:szCs w:val="24"/>
        </w:rPr>
        <w:t xml:space="preserve">Last year, the Minister for Disabled People in UK said that the food &amp; drink industry could be missing out on the ‘Purple Pound’ which is worth an estimated £249bn a year. </w:t>
      </w:r>
      <w:r w:rsidR="006E7AB6" w:rsidRPr="00030ECE">
        <w:rPr>
          <w:rFonts w:ascii="Constantia" w:hAnsi="Constantia"/>
          <w:sz w:val="24"/>
          <w:szCs w:val="24"/>
        </w:rPr>
        <w:t>We try to visualize the current wheelchair accessible businesses in London according to Yelp API. We also try to allow users to search for options and view detailed information about the corresponding businesses. We also try to analyse the distribution of businesses in each borough of London and also analyse the percentage that wheelchair accessible businesses take up in all business in London.</w:t>
      </w:r>
    </w:p>
    <w:p w14:paraId="5B3BB8C3" w14:textId="175E9C15" w:rsidR="00606E52" w:rsidRPr="00030ECE" w:rsidRDefault="009544F9" w:rsidP="00E537C0">
      <w:pPr>
        <w:ind w:left="720"/>
        <w:jc w:val="both"/>
        <w:rPr>
          <w:rFonts w:ascii="Constantia" w:hAnsi="Constantia"/>
          <w:sz w:val="24"/>
          <w:szCs w:val="24"/>
        </w:rPr>
      </w:pPr>
      <w:r w:rsidRPr="00030ECE">
        <w:rPr>
          <w:rFonts w:ascii="Constantia" w:hAnsi="Constantia"/>
          <w:sz w:val="24"/>
          <w:szCs w:val="24"/>
        </w:rPr>
        <w:lastRenderedPageBreak/>
        <w:t xml:space="preserve">London has recently set aside £300m to improve its inclusiveness of the disabled and has vowed to implement new measures by 2030 – We </w:t>
      </w:r>
      <w:r w:rsidR="00E537C0" w:rsidRPr="00030ECE">
        <w:rPr>
          <w:rFonts w:ascii="Constantia" w:hAnsi="Constantia"/>
          <w:sz w:val="24"/>
          <w:szCs w:val="24"/>
        </w:rPr>
        <w:t>investigate</w:t>
      </w:r>
      <w:r w:rsidRPr="00030ECE">
        <w:rPr>
          <w:rFonts w:ascii="Constantia" w:hAnsi="Constantia"/>
          <w:sz w:val="24"/>
          <w:szCs w:val="24"/>
        </w:rPr>
        <w:t xml:space="preserve"> Manchester City’s journey into transforming the city and the policies which could be used across UK.</w:t>
      </w:r>
      <w:r w:rsidR="00E537C0" w:rsidRPr="00030ECE">
        <w:rPr>
          <w:rFonts w:ascii="Constantia" w:hAnsi="Constantia"/>
          <w:sz w:val="24"/>
          <w:szCs w:val="24"/>
        </w:rPr>
        <w:t xml:space="preserve"> We try to visualize the future interventions such as projects and plans that tackle the accessibility aspect within the Manchester Transport Strategy for 2040. We try to investigate if these projects support long-term, sustainable economic growth and access to opportunity for all and if it promises an inclusive transport accessibility for the disabled. We also try to find within each policy and intervention any objective focusing the urban access issue.</w:t>
      </w:r>
    </w:p>
    <w:p w14:paraId="609A0D1A" w14:textId="5C6AC78A" w:rsidR="0092333C" w:rsidRPr="00030ECE" w:rsidRDefault="0092333C" w:rsidP="001B1682">
      <w:pPr>
        <w:jc w:val="both"/>
      </w:pPr>
    </w:p>
    <w:p w14:paraId="525D6C0C" w14:textId="6C70F607" w:rsidR="00DA4478" w:rsidRPr="00030ECE" w:rsidRDefault="000C07DA" w:rsidP="00DA4478">
      <w:pPr>
        <w:pStyle w:val="Heading1"/>
        <w:numPr>
          <w:ilvl w:val="0"/>
          <w:numId w:val="1"/>
        </w:numPr>
        <w:rPr>
          <w:rFonts w:ascii="Constantia" w:hAnsi="Constantia"/>
          <w:color w:val="007789"/>
        </w:rPr>
      </w:pPr>
      <w:bookmarkStart w:id="95" w:name="_Toc9882772"/>
      <w:r w:rsidRPr="00030ECE">
        <w:rPr>
          <w:rFonts w:ascii="Constantia" w:hAnsi="Constantia"/>
          <w:color w:val="007789"/>
        </w:rPr>
        <w:t>Gap between Accessibility and Disability in Great Britain</w:t>
      </w:r>
      <w:bookmarkEnd w:id="95"/>
    </w:p>
    <w:p w14:paraId="617030EA" w14:textId="0844D6F1" w:rsidR="000C07DA" w:rsidRPr="00030ECE" w:rsidRDefault="000C07DA" w:rsidP="000C07DA"/>
    <w:p w14:paraId="52C4E599" w14:textId="0DA7A3F4" w:rsidR="000C07DA" w:rsidRPr="00030ECE" w:rsidRDefault="000C07DA" w:rsidP="000C07DA">
      <w:pPr>
        <w:pStyle w:val="ListParagraph"/>
        <w:numPr>
          <w:ilvl w:val="1"/>
          <w:numId w:val="1"/>
        </w:numPr>
      </w:pPr>
      <w:r w:rsidRPr="00030ECE">
        <w:rPr>
          <w:rFonts w:ascii="Constantia" w:eastAsiaTheme="majorEastAsia" w:hAnsi="Constantia" w:cstheme="majorBidi"/>
          <w:color w:val="007789"/>
          <w:sz w:val="26"/>
          <w:szCs w:val="26"/>
        </w:rPr>
        <w:t xml:space="preserve"> Design &amp; Approach</w:t>
      </w:r>
    </w:p>
    <w:p w14:paraId="73497B0A" w14:textId="6EA54F60" w:rsidR="000C07DA" w:rsidRPr="00030ECE" w:rsidRDefault="000C07DA" w:rsidP="000C07DA">
      <w:pPr>
        <w:pStyle w:val="ListParagraph"/>
        <w:rPr>
          <w:rFonts w:ascii="Constantia" w:eastAsiaTheme="majorEastAsia" w:hAnsi="Constantia" w:cstheme="majorBidi"/>
          <w:color w:val="007789"/>
          <w:sz w:val="26"/>
          <w:szCs w:val="26"/>
        </w:rPr>
      </w:pPr>
    </w:p>
    <w:p w14:paraId="1C14EC1B" w14:textId="77777777" w:rsidR="000C07DA" w:rsidRPr="00030ECE" w:rsidRDefault="000C07DA" w:rsidP="000C07DA">
      <w:pPr>
        <w:pStyle w:val="ListParagraph"/>
        <w:jc w:val="both"/>
        <w:rPr>
          <w:rFonts w:ascii="Constantia" w:hAnsi="Constantia"/>
          <w:sz w:val="24"/>
          <w:szCs w:val="24"/>
        </w:rPr>
      </w:pPr>
      <w:r w:rsidRPr="00030ECE">
        <w:rPr>
          <w:rFonts w:ascii="Constantia" w:hAnsi="Constantia"/>
          <w:sz w:val="24"/>
          <w:szCs w:val="24"/>
        </w:rPr>
        <w:t>According to Department for Transport (2017), 9% of adults have difficulty on mobility. Disabled people over the age of 16 have 38% less trips than those with no disability. Among people over the age of 70, this ratio is 50%. The accessibility to disabled people of the railway public transport (% fully accessible vehicles) increased by 5 percentage points in 2016-2017, at 75%. As specified in the Equality Act 2010, ‘all station operators to take reasonable steps to ensure that they do not discriminate against disabled people’ (Department for Transport, 2015). Currently, the Department for Transport and Disabled Persons Transport Advisory Committee is working to maximize the accessibility of trains by 2020.</w:t>
      </w:r>
    </w:p>
    <w:p w14:paraId="69B28A31" w14:textId="77777777" w:rsidR="000C07DA" w:rsidRPr="00030ECE" w:rsidRDefault="000C07DA" w:rsidP="000C07DA">
      <w:pPr>
        <w:pStyle w:val="ListParagraph"/>
        <w:jc w:val="both"/>
        <w:rPr>
          <w:rFonts w:ascii="Constantia" w:hAnsi="Constantia"/>
          <w:sz w:val="24"/>
          <w:szCs w:val="24"/>
        </w:rPr>
      </w:pPr>
    </w:p>
    <w:p w14:paraId="016C7776" w14:textId="07B1C18B" w:rsidR="000C07DA" w:rsidRPr="00030ECE" w:rsidRDefault="000C07DA" w:rsidP="000C07DA">
      <w:pPr>
        <w:pStyle w:val="ListParagraph"/>
        <w:jc w:val="both"/>
        <w:rPr>
          <w:rFonts w:ascii="Constantia" w:hAnsi="Constantia"/>
          <w:sz w:val="24"/>
          <w:szCs w:val="24"/>
        </w:rPr>
      </w:pPr>
      <w:r w:rsidRPr="00030ECE">
        <w:rPr>
          <w:rFonts w:ascii="Constantia" w:hAnsi="Constantia"/>
          <w:sz w:val="24"/>
          <w:szCs w:val="24"/>
        </w:rPr>
        <w:t>There are many facilities that can improve the accessibility of the station (Network Rail, 2019), such as:</w:t>
      </w:r>
    </w:p>
    <w:p w14:paraId="495AB708" w14:textId="77777777" w:rsidR="000D2238" w:rsidRPr="00030ECE" w:rsidRDefault="000D2238" w:rsidP="000C07DA">
      <w:pPr>
        <w:pStyle w:val="ListParagraph"/>
        <w:jc w:val="both"/>
        <w:rPr>
          <w:rFonts w:ascii="Constantia" w:hAnsi="Constantia"/>
          <w:sz w:val="24"/>
          <w:szCs w:val="24"/>
        </w:rPr>
      </w:pPr>
    </w:p>
    <w:p w14:paraId="392F8E6F" w14:textId="12CDEFB0" w:rsidR="000C07DA" w:rsidRPr="00030ECE" w:rsidRDefault="000C07DA" w:rsidP="000C07DA">
      <w:pPr>
        <w:pStyle w:val="ListParagraph"/>
        <w:numPr>
          <w:ilvl w:val="0"/>
          <w:numId w:val="7"/>
        </w:numPr>
        <w:jc w:val="both"/>
        <w:rPr>
          <w:rFonts w:ascii="Constantia" w:hAnsi="Constantia"/>
          <w:sz w:val="24"/>
          <w:szCs w:val="24"/>
        </w:rPr>
      </w:pPr>
      <w:r w:rsidRPr="00030ECE">
        <w:rPr>
          <w:rFonts w:ascii="Constantia" w:hAnsi="Constantia"/>
          <w:sz w:val="24"/>
          <w:szCs w:val="24"/>
        </w:rPr>
        <w:t>lifts that are automatic and give an audible tone when the doors open and close</w:t>
      </w:r>
    </w:p>
    <w:p w14:paraId="70780460" w14:textId="5E539716" w:rsidR="000C07DA" w:rsidRPr="00030ECE" w:rsidRDefault="000C07DA" w:rsidP="000C07DA">
      <w:pPr>
        <w:pStyle w:val="ListParagraph"/>
        <w:numPr>
          <w:ilvl w:val="0"/>
          <w:numId w:val="7"/>
        </w:numPr>
        <w:jc w:val="both"/>
        <w:rPr>
          <w:rFonts w:ascii="Constantia" w:hAnsi="Constantia"/>
          <w:sz w:val="24"/>
          <w:szCs w:val="24"/>
        </w:rPr>
      </w:pPr>
      <w:r w:rsidRPr="00030ECE">
        <w:rPr>
          <w:rFonts w:ascii="Constantia" w:hAnsi="Constantia"/>
          <w:sz w:val="24"/>
          <w:szCs w:val="24"/>
        </w:rPr>
        <w:t>staircases and platform edges that have tactile warning surfaces</w:t>
      </w:r>
    </w:p>
    <w:p w14:paraId="474CCA31" w14:textId="47D80CD2" w:rsidR="000C07DA" w:rsidRPr="00030ECE" w:rsidRDefault="000C07DA" w:rsidP="000C07DA">
      <w:pPr>
        <w:pStyle w:val="ListParagraph"/>
        <w:numPr>
          <w:ilvl w:val="0"/>
          <w:numId w:val="7"/>
        </w:numPr>
        <w:jc w:val="both"/>
        <w:rPr>
          <w:rFonts w:ascii="Constantia" w:hAnsi="Constantia"/>
          <w:sz w:val="24"/>
          <w:szCs w:val="24"/>
        </w:rPr>
      </w:pPr>
      <w:r w:rsidRPr="00030ECE">
        <w:rPr>
          <w:rFonts w:ascii="Constantia" w:hAnsi="Constantia"/>
          <w:sz w:val="24"/>
          <w:szCs w:val="24"/>
        </w:rPr>
        <w:t>new ramps and footbridges with lowered handrails</w:t>
      </w:r>
    </w:p>
    <w:p w14:paraId="67F58241" w14:textId="4670A85C" w:rsidR="000C07DA" w:rsidRPr="00030ECE" w:rsidRDefault="000C07DA" w:rsidP="000C07DA">
      <w:pPr>
        <w:pStyle w:val="ListParagraph"/>
        <w:numPr>
          <w:ilvl w:val="0"/>
          <w:numId w:val="7"/>
        </w:numPr>
        <w:jc w:val="both"/>
        <w:rPr>
          <w:rFonts w:ascii="Constantia" w:hAnsi="Constantia"/>
          <w:sz w:val="24"/>
          <w:szCs w:val="24"/>
        </w:rPr>
      </w:pPr>
      <w:r w:rsidRPr="00030ECE">
        <w:rPr>
          <w:rFonts w:ascii="Constantia" w:hAnsi="Constantia"/>
          <w:sz w:val="24"/>
          <w:szCs w:val="24"/>
        </w:rPr>
        <w:t>open entrances and new ticket gates</w:t>
      </w:r>
    </w:p>
    <w:p w14:paraId="5092EA41" w14:textId="6AF7A39E" w:rsidR="000C07DA" w:rsidRPr="00030ECE" w:rsidRDefault="000C07DA" w:rsidP="000C07DA">
      <w:pPr>
        <w:pStyle w:val="ListParagraph"/>
        <w:numPr>
          <w:ilvl w:val="0"/>
          <w:numId w:val="7"/>
        </w:numPr>
        <w:jc w:val="both"/>
        <w:rPr>
          <w:rFonts w:ascii="Constantia" w:hAnsi="Constantia"/>
          <w:sz w:val="24"/>
          <w:szCs w:val="24"/>
        </w:rPr>
      </w:pPr>
      <w:r w:rsidRPr="00030ECE">
        <w:rPr>
          <w:rFonts w:ascii="Constantia" w:hAnsi="Constantia"/>
          <w:sz w:val="24"/>
          <w:szCs w:val="24"/>
        </w:rPr>
        <w:t>accessible waiting rooms and toilets</w:t>
      </w:r>
    </w:p>
    <w:p w14:paraId="2F319602" w14:textId="77777777" w:rsidR="000C07DA" w:rsidRPr="00030ECE" w:rsidRDefault="000C07DA" w:rsidP="000C07DA">
      <w:pPr>
        <w:pStyle w:val="ListParagraph"/>
        <w:jc w:val="both"/>
        <w:rPr>
          <w:rFonts w:ascii="Constantia" w:hAnsi="Constantia"/>
          <w:sz w:val="24"/>
          <w:szCs w:val="24"/>
        </w:rPr>
      </w:pPr>
    </w:p>
    <w:p w14:paraId="1C548EC4" w14:textId="712274A9" w:rsidR="000C07DA" w:rsidRPr="00030ECE" w:rsidRDefault="000C07DA" w:rsidP="000C07DA">
      <w:pPr>
        <w:pStyle w:val="ListParagraph"/>
        <w:jc w:val="both"/>
        <w:rPr>
          <w:rFonts w:ascii="Constantia" w:hAnsi="Constantia"/>
          <w:sz w:val="24"/>
          <w:szCs w:val="24"/>
        </w:rPr>
      </w:pPr>
      <w:r w:rsidRPr="00030ECE">
        <w:rPr>
          <w:rFonts w:ascii="Constantia" w:hAnsi="Constantia"/>
          <w:sz w:val="24"/>
          <w:szCs w:val="24"/>
        </w:rPr>
        <w:t xml:space="preserve">As far as the status quo is concerned, there is still a gap in the complete accessibility of train transportation. Visualization can better assist with the analysis. This visualization aims to analyse whether the construction of the accessible facilities in train stations match the distribution of the disabled population. In this section, </w:t>
      </w:r>
      <w:r w:rsidRPr="00030ECE">
        <w:rPr>
          <w:rFonts w:ascii="Constantia" w:hAnsi="Constantia"/>
          <w:sz w:val="24"/>
          <w:szCs w:val="24"/>
        </w:rPr>
        <w:lastRenderedPageBreak/>
        <w:t>accessibility represents the percentage of accessible rail stations in all stations in the local authority. A special case is when the number of rail stations of the local authority is 0, the proportion is 0. Disability represents the disabled population density and proportion in local authority.</w:t>
      </w:r>
    </w:p>
    <w:p w14:paraId="576BB2F5" w14:textId="77777777" w:rsidR="000C07DA" w:rsidRPr="00030ECE" w:rsidRDefault="000C07DA" w:rsidP="000C07DA">
      <w:pPr>
        <w:pStyle w:val="ListParagraph"/>
        <w:jc w:val="both"/>
        <w:rPr>
          <w:rFonts w:ascii="Constantia" w:hAnsi="Constantia"/>
          <w:sz w:val="24"/>
          <w:szCs w:val="24"/>
        </w:rPr>
      </w:pPr>
    </w:p>
    <w:p w14:paraId="34298F94" w14:textId="38650A6D" w:rsidR="000C07DA" w:rsidRPr="00030ECE" w:rsidRDefault="000C07DA" w:rsidP="000C07DA">
      <w:pPr>
        <w:pStyle w:val="ListParagraph"/>
        <w:jc w:val="both"/>
        <w:rPr>
          <w:rFonts w:ascii="Constantia" w:hAnsi="Constantia"/>
          <w:sz w:val="24"/>
          <w:szCs w:val="24"/>
        </w:rPr>
      </w:pPr>
      <w:r w:rsidRPr="00030ECE">
        <w:rPr>
          <w:rFonts w:ascii="Constantia" w:hAnsi="Constantia"/>
          <w:sz w:val="24"/>
          <w:szCs w:val="24"/>
        </w:rPr>
        <w:t xml:space="preserve">There are six raw data files for the visualization. These six data files include four table files (csv and </w:t>
      </w:r>
      <w:proofErr w:type="spellStart"/>
      <w:r w:rsidRPr="00030ECE">
        <w:rPr>
          <w:rFonts w:ascii="Constantia" w:hAnsi="Constantia"/>
          <w:sz w:val="24"/>
          <w:szCs w:val="24"/>
        </w:rPr>
        <w:t>xls</w:t>
      </w:r>
      <w:proofErr w:type="spellEnd"/>
      <w:r w:rsidRPr="00030ECE">
        <w:rPr>
          <w:rFonts w:ascii="Constantia" w:hAnsi="Constantia"/>
          <w:sz w:val="24"/>
          <w:szCs w:val="24"/>
        </w:rPr>
        <w:t>) and two shapefiles:</w:t>
      </w:r>
    </w:p>
    <w:p w14:paraId="174DC0CE" w14:textId="77777777" w:rsidR="000D2238" w:rsidRPr="00030ECE" w:rsidRDefault="000D2238" w:rsidP="000C07DA">
      <w:pPr>
        <w:pStyle w:val="ListParagraph"/>
        <w:jc w:val="both"/>
        <w:rPr>
          <w:rFonts w:ascii="Constantia" w:hAnsi="Constantia"/>
          <w:sz w:val="24"/>
          <w:szCs w:val="24"/>
        </w:rPr>
      </w:pPr>
    </w:p>
    <w:p w14:paraId="3975EF71" w14:textId="20282752"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Great Britain Local Authority Districts Boundaries shapefile (Office for National Statistics, 2017)</w:t>
      </w:r>
    </w:p>
    <w:p w14:paraId="7C6F913F" w14:textId="2105FD39"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 xml:space="preserve">England and Wales Disability Data </w:t>
      </w:r>
      <w:proofErr w:type="spellStart"/>
      <w:r w:rsidRPr="00030ECE">
        <w:rPr>
          <w:rFonts w:ascii="Constantia" w:hAnsi="Constantia"/>
          <w:sz w:val="24"/>
          <w:szCs w:val="24"/>
        </w:rPr>
        <w:t>xls</w:t>
      </w:r>
      <w:proofErr w:type="spellEnd"/>
      <w:r w:rsidRPr="00030ECE">
        <w:rPr>
          <w:rFonts w:ascii="Constantia" w:hAnsi="Constantia"/>
          <w:sz w:val="24"/>
          <w:szCs w:val="24"/>
        </w:rPr>
        <w:t xml:space="preserve"> file shapefile (Office for National Statistics, 2012)</w:t>
      </w:r>
    </w:p>
    <w:p w14:paraId="5F241DDD" w14:textId="7DD028D4"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Scotland Disability Data csv file (Scotland’s Census, 2013)</w:t>
      </w:r>
    </w:p>
    <w:p w14:paraId="079A8A6B" w14:textId="35BB44E7"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Great Britain Rail Stations Location csv file (</w:t>
      </w:r>
      <w:proofErr w:type="spellStart"/>
      <w:r w:rsidRPr="00030ECE">
        <w:rPr>
          <w:rFonts w:ascii="Constantia" w:hAnsi="Constantia"/>
          <w:sz w:val="24"/>
          <w:szCs w:val="24"/>
        </w:rPr>
        <w:t>Doogal</w:t>
      </w:r>
      <w:proofErr w:type="spellEnd"/>
      <w:r w:rsidRPr="00030ECE">
        <w:rPr>
          <w:rFonts w:ascii="Constantia" w:hAnsi="Constantia"/>
          <w:sz w:val="24"/>
          <w:szCs w:val="24"/>
        </w:rPr>
        <w:t>, 2019)</w:t>
      </w:r>
    </w:p>
    <w:p w14:paraId="4EBCEA43" w14:textId="6C4F1D5E"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Great Britain Rail Station Accessibility Data csv file (</w:t>
      </w:r>
      <w:proofErr w:type="spellStart"/>
      <w:r w:rsidRPr="00030ECE">
        <w:rPr>
          <w:rFonts w:ascii="Constantia" w:hAnsi="Constantia"/>
          <w:sz w:val="24"/>
          <w:szCs w:val="24"/>
        </w:rPr>
        <w:t>Paulley</w:t>
      </w:r>
      <w:proofErr w:type="spellEnd"/>
      <w:r w:rsidRPr="00030ECE">
        <w:rPr>
          <w:rFonts w:ascii="Constantia" w:hAnsi="Constantia"/>
          <w:sz w:val="24"/>
          <w:szCs w:val="24"/>
        </w:rPr>
        <w:t>, 2018)</w:t>
      </w:r>
    </w:p>
    <w:p w14:paraId="4073D971" w14:textId="32269BFB" w:rsidR="000C07DA" w:rsidRPr="00030ECE" w:rsidRDefault="000C07DA" w:rsidP="000C07DA">
      <w:pPr>
        <w:pStyle w:val="ListParagraph"/>
        <w:numPr>
          <w:ilvl w:val="0"/>
          <w:numId w:val="9"/>
        </w:numPr>
        <w:jc w:val="both"/>
        <w:rPr>
          <w:rFonts w:ascii="Constantia" w:hAnsi="Constantia"/>
          <w:sz w:val="24"/>
          <w:szCs w:val="24"/>
        </w:rPr>
      </w:pPr>
      <w:r w:rsidRPr="00030ECE">
        <w:rPr>
          <w:rFonts w:ascii="Constantia" w:hAnsi="Constantia"/>
          <w:sz w:val="24"/>
          <w:szCs w:val="24"/>
        </w:rPr>
        <w:t>UK Rail Lines shapefile (Diva-GIS, 2019)</w:t>
      </w:r>
    </w:p>
    <w:p w14:paraId="37699A5E" w14:textId="77777777" w:rsidR="000C07DA" w:rsidRPr="00030ECE" w:rsidRDefault="000C07DA" w:rsidP="000C07DA">
      <w:pPr>
        <w:pStyle w:val="ListParagraph"/>
        <w:jc w:val="both"/>
        <w:rPr>
          <w:rFonts w:ascii="Constantia" w:hAnsi="Constantia"/>
          <w:sz w:val="24"/>
          <w:szCs w:val="24"/>
        </w:rPr>
      </w:pPr>
    </w:p>
    <w:p w14:paraId="6953EB93" w14:textId="2D15586D" w:rsidR="000C07DA" w:rsidRPr="00030ECE" w:rsidRDefault="000C07DA" w:rsidP="000C07DA">
      <w:pPr>
        <w:pStyle w:val="ListParagraph"/>
        <w:jc w:val="both"/>
        <w:rPr>
          <w:rFonts w:ascii="Constantia" w:hAnsi="Constantia"/>
          <w:sz w:val="24"/>
          <w:szCs w:val="24"/>
        </w:rPr>
      </w:pPr>
      <w:r w:rsidRPr="00030ECE">
        <w:rPr>
          <w:rFonts w:ascii="Constantia" w:hAnsi="Constantia"/>
          <w:sz w:val="24"/>
          <w:szCs w:val="24"/>
        </w:rPr>
        <w:t>The first five pieces of data have been processed and integrated before being used for the final html page visualization:</w:t>
      </w:r>
    </w:p>
    <w:p w14:paraId="26EE18AD" w14:textId="77777777" w:rsidR="000D2238" w:rsidRPr="00030ECE" w:rsidRDefault="000D2238" w:rsidP="000C07DA">
      <w:pPr>
        <w:pStyle w:val="ListParagraph"/>
        <w:jc w:val="both"/>
        <w:rPr>
          <w:rFonts w:ascii="Constantia" w:hAnsi="Constantia"/>
          <w:sz w:val="24"/>
          <w:szCs w:val="24"/>
        </w:rPr>
      </w:pPr>
    </w:p>
    <w:p w14:paraId="53816807" w14:textId="5920B560"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England and Wales, and Scotland's disabled population data are cleaned up via Excel and ArcMap and integrated with the local authority's polygon layer.</w:t>
      </w:r>
    </w:p>
    <w:p w14:paraId="2680B786" w14:textId="6AB98196"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Use ArcMap to calculate the area of each local authority polygon.</w:t>
      </w:r>
    </w:p>
    <w:p w14:paraId="330D677F" w14:textId="57397CF8"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 xml:space="preserve">The table with the geographic information of the train station is converted into a point layer by the display latitude and longitude coordinates in </w:t>
      </w:r>
      <w:r w:rsidR="00EA1B28" w:rsidRPr="00030ECE">
        <w:rPr>
          <w:rFonts w:ascii="Constantia" w:hAnsi="Constantia"/>
          <w:sz w:val="24"/>
          <w:szCs w:val="24"/>
        </w:rPr>
        <w:t xml:space="preserve">ArcMap </w:t>
      </w:r>
      <w:r w:rsidR="00030ECE" w:rsidRPr="00030ECE">
        <w:rPr>
          <w:rFonts w:ascii="Constantia" w:hAnsi="Constantia"/>
          <w:sz w:val="24"/>
          <w:szCs w:val="24"/>
        </w:rPr>
        <w:t>and integrated</w:t>
      </w:r>
      <w:r w:rsidRPr="00030ECE">
        <w:rPr>
          <w:rFonts w:ascii="Constantia" w:hAnsi="Constantia"/>
          <w:sz w:val="24"/>
          <w:szCs w:val="24"/>
        </w:rPr>
        <w:t xml:space="preserve"> with the station accessibility data.</w:t>
      </w:r>
    </w:p>
    <w:p w14:paraId="2448487B" w14:textId="37441948"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Use ArcMap to calculate the number of all station points and accessible station points in each local authority polygon.</w:t>
      </w:r>
    </w:p>
    <w:p w14:paraId="04116C41" w14:textId="4A8AA6A3"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Use ArcMap to calculate the corresponding accessible station population, disabled population density and proportion.</w:t>
      </w:r>
    </w:p>
    <w:p w14:paraId="2B72BDBA" w14:textId="44279FFE" w:rsidR="000C07DA" w:rsidRPr="00030ECE" w:rsidRDefault="000C07DA" w:rsidP="000C07DA">
      <w:pPr>
        <w:pStyle w:val="ListParagraph"/>
        <w:numPr>
          <w:ilvl w:val="0"/>
          <w:numId w:val="11"/>
        </w:numPr>
        <w:jc w:val="both"/>
        <w:rPr>
          <w:rFonts w:ascii="Constantia" w:hAnsi="Constantia"/>
          <w:sz w:val="24"/>
          <w:szCs w:val="24"/>
        </w:rPr>
      </w:pPr>
      <w:r w:rsidRPr="00030ECE">
        <w:rPr>
          <w:rFonts w:ascii="Constantia" w:hAnsi="Constantia"/>
          <w:sz w:val="24"/>
          <w:szCs w:val="24"/>
        </w:rPr>
        <w:t xml:space="preserve">The integrated shapefiles are uploaded to the </w:t>
      </w:r>
      <w:proofErr w:type="spellStart"/>
      <w:r w:rsidRPr="00030ECE">
        <w:rPr>
          <w:rFonts w:ascii="Constantia" w:hAnsi="Constantia"/>
          <w:sz w:val="24"/>
          <w:szCs w:val="24"/>
        </w:rPr>
        <w:t>Mapbox</w:t>
      </w:r>
      <w:proofErr w:type="spellEnd"/>
      <w:r w:rsidRPr="00030ECE">
        <w:rPr>
          <w:rFonts w:ascii="Constantia" w:hAnsi="Constantia"/>
          <w:sz w:val="24"/>
          <w:szCs w:val="24"/>
        </w:rPr>
        <w:t>.</w:t>
      </w:r>
    </w:p>
    <w:p w14:paraId="6BE54051" w14:textId="77777777" w:rsidR="000C07DA" w:rsidRPr="00030ECE" w:rsidRDefault="000C07DA" w:rsidP="000C07DA">
      <w:pPr>
        <w:pStyle w:val="ListParagraph"/>
        <w:jc w:val="both"/>
        <w:rPr>
          <w:rFonts w:ascii="Constantia" w:hAnsi="Constantia"/>
          <w:sz w:val="24"/>
          <w:szCs w:val="24"/>
        </w:rPr>
      </w:pPr>
    </w:p>
    <w:p w14:paraId="56E307D7" w14:textId="60C72223" w:rsidR="000C07DA" w:rsidRPr="00030ECE" w:rsidRDefault="000C07DA" w:rsidP="000C07DA">
      <w:pPr>
        <w:pStyle w:val="ListParagraph"/>
        <w:jc w:val="both"/>
      </w:pPr>
      <w:r w:rsidRPr="00030ECE">
        <w:rPr>
          <w:rFonts w:ascii="Constantia" w:hAnsi="Constantia"/>
          <w:sz w:val="24"/>
          <w:szCs w:val="24"/>
        </w:rPr>
        <w:t>First, the green layer represents the proportion of accessible stations in each local authority. Different green shades correspond to different percentages. The darker the green area, the lower the percentage. When users use the mouse hover on different local authorities, in the information bar in the lower left corner, users can get the number of accessible stations and total stations, as well as the disabled population of this local authority.</w:t>
      </w:r>
    </w:p>
    <w:p w14:paraId="53F68330" w14:textId="77777777" w:rsidR="000C07DA" w:rsidRPr="00030ECE" w:rsidRDefault="000C07DA" w:rsidP="000C07DA"/>
    <w:p w14:paraId="7157D2DA" w14:textId="77777777" w:rsidR="001D4931" w:rsidRPr="00030ECE" w:rsidRDefault="001F7B3B" w:rsidP="001D4931">
      <w:pPr>
        <w:keepNext/>
        <w:jc w:val="center"/>
      </w:pPr>
      <w:r w:rsidRPr="00030ECE">
        <w:br w:type="page"/>
      </w:r>
      <w:r w:rsidR="000C07DA" w:rsidRPr="00030ECE">
        <w:rPr>
          <w:noProof/>
        </w:rPr>
        <w:lastRenderedPageBreak/>
        <w:drawing>
          <wp:inline distT="0" distB="0" distL="0" distR="0" wp14:anchorId="338B6CFC" wp14:editId="4FD053C1">
            <wp:extent cx="6324600" cy="48533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0063" cy="4857546"/>
                    </a:xfrm>
                    <a:prstGeom prst="rect">
                      <a:avLst/>
                    </a:prstGeom>
                  </pic:spPr>
                </pic:pic>
              </a:graphicData>
            </a:graphic>
          </wp:inline>
        </w:drawing>
      </w:r>
    </w:p>
    <w:p w14:paraId="045D0C76" w14:textId="7EAA8A02" w:rsidR="001F7B3B" w:rsidRPr="00030ECE" w:rsidRDefault="001D4931" w:rsidP="001D4931">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w:t>
      </w:r>
      <w:r w:rsidRPr="00030ECE">
        <w:fldChar w:fldCharType="end"/>
      </w:r>
      <w:r w:rsidR="00462AFA" w:rsidRPr="00030ECE">
        <w:t xml:space="preserve"> - Accessible Station Proportion</w:t>
      </w:r>
    </w:p>
    <w:p w14:paraId="41FEE833" w14:textId="1D3F6379" w:rsidR="000C07DA" w:rsidRPr="00030ECE" w:rsidRDefault="000C07DA" w:rsidP="000C07DA">
      <w:pPr>
        <w:jc w:val="center"/>
      </w:pPr>
    </w:p>
    <w:p w14:paraId="38AC8D0E" w14:textId="59F2E5A0" w:rsidR="000C07DA" w:rsidRPr="00030ECE" w:rsidRDefault="000C07DA" w:rsidP="000C07DA">
      <w:pPr>
        <w:ind w:left="720"/>
        <w:jc w:val="both"/>
        <w:rPr>
          <w:rFonts w:ascii="Constantia" w:hAnsi="Constantia"/>
          <w:sz w:val="24"/>
          <w:szCs w:val="24"/>
        </w:rPr>
      </w:pPr>
      <w:r w:rsidRPr="00030ECE">
        <w:rPr>
          <w:rFonts w:ascii="Constantia" w:hAnsi="Constantia"/>
          <w:sz w:val="24"/>
          <w:szCs w:val="24"/>
        </w:rPr>
        <w:t>Second, when users drag the blue slider, users can see more layers and compare them with accessibility. The blue and grey dot layers show the distribution of accessible and inaccessible stations. The grey line layer shows the rail lines. In the top right corner of the page, users can choose to show and hide them separately (</w:t>
      </w:r>
      <w:proofErr w:type="spellStart"/>
      <w:r w:rsidRPr="00030ECE">
        <w:rPr>
          <w:rFonts w:ascii="Constantia" w:hAnsi="Constantia"/>
          <w:sz w:val="24"/>
          <w:szCs w:val="24"/>
        </w:rPr>
        <w:t>Mapbox</w:t>
      </w:r>
      <w:proofErr w:type="spellEnd"/>
      <w:r w:rsidRPr="00030ECE">
        <w:rPr>
          <w:rFonts w:ascii="Constantia" w:hAnsi="Constantia"/>
          <w:sz w:val="24"/>
          <w:szCs w:val="24"/>
        </w:rPr>
        <w:t>, 2019</w:t>
      </w:r>
      <w:ins w:id="96" w:author="Ye, Yafei" w:date="2019-05-28T12:02:00Z">
        <w:r w:rsidR="00C766C2">
          <w:rPr>
            <w:rFonts w:ascii="Constantia" w:hAnsi="Constantia"/>
            <w:sz w:val="24"/>
            <w:szCs w:val="24"/>
          </w:rPr>
          <w:t>e</w:t>
        </w:r>
      </w:ins>
      <w:del w:id="97" w:author="Ye, Yafei" w:date="2019-05-28T12:02:00Z">
        <w:r w:rsidRPr="00030ECE" w:rsidDel="00C766C2">
          <w:rPr>
            <w:rFonts w:ascii="Constantia" w:hAnsi="Constantia"/>
            <w:sz w:val="24"/>
            <w:szCs w:val="24"/>
          </w:rPr>
          <w:delText>a</w:delText>
        </w:r>
      </w:del>
      <w:r w:rsidRPr="00030ECE">
        <w:rPr>
          <w:rFonts w:ascii="Constantia" w:hAnsi="Constantia"/>
          <w:sz w:val="24"/>
          <w:szCs w:val="24"/>
        </w:rPr>
        <w:t>). Similarly, when the mouse hover over different stations, users can also get information about the accessible facilities of this station. In addition, after dragging the screen, users can filter and find stations in the search box that appears on the left (</w:t>
      </w:r>
      <w:proofErr w:type="spellStart"/>
      <w:r w:rsidRPr="00030ECE">
        <w:rPr>
          <w:rFonts w:ascii="Constantia" w:hAnsi="Constantia"/>
          <w:sz w:val="24"/>
          <w:szCs w:val="24"/>
        </w:rPr>
        <w:t>Mapbox</w:t>
      </w:r>
      <w:proofErr w:type="spellEnd"/>
      <w:r w:rsidRPr="00030ECE">
        <w:rPr>
          <w:rFonts w:ascii="Constantia" w:hAnsi="Constantia"/>
          <w:sz w:val="24"/>
          <w:szCs w:val="24"/>
        </w:rPr>
        <w:t>, 2019</w:t>
      </w:r>
      <w:ins w:id="98" w:author="Ye, Yafei" w:date="2019-05-28T12:02:00Z">
        <w:r w:rsidR="00C766C2">
          <w:rPr>
            <w:rFonts w:ascii="Constantia" w:hAnsi="Constantia"/>
            <w:sz w:val="24"/>
            <w:szCs w:val="24"/>
          </w:rPr>
          <w:t>c</w:t>
        </w:r>
      </w:ins>
      <w:del w:id="99" w:author="Ye, Yafei" w:date="2019-05-28T12:02:00Z">
        <w:r w:rsidRPr="00030ECE" w:rsidDel="00C766C2">
          <w:rPr>
            <w:rFonts w:ascii="Constantia" w:hAnsi="Constantia"/>
            <w:sz w:val="24"/>
            <w:szCs w:val="24"/>
          </w:rPr>
          <w:delText>b</w:delText>
        </w:r>
      </w:del>
      <w:r w:rsidRPr="00030ECE">
        <w:rPr>
          <w:rFonts w:ascii="Constantia" w:hAnsi="Constantia"/>
          <w:sz w:val="24"/>
          <w:szCs w:val="24"/>
        </w:rPr>
        <w:t>).</w:t>
      </w:r>
    </w:p>
    <w:p w14:paraId="7010A9D2" w14:textId="7207F095" w:rsidR="000C07DA" w:rsidRPr="00030ECE" w:rsidRDefault="000C07DA" w:rsidP="000C07DA">
      <w:pPr>
        <w:ind w:left="720"/>
        <w:jc w:val="both"/>
        <w:rPr>
          <w:rFonts w:ascii="Constantia" w:hAnsi="Constantia"/>
          <w:sz w:val="24"/>
          <w:szCs w:val="24"/>
        </w:rPr>
      </w:pPr>
    </w:p>
    <w:p w14:paraId="35A5763F" w14:textId="776C0623" w:rsidR="000C07DA" w:rsidRPr="00030ECE" w:rsidRDefault="000C07DA" w:rsidP="000C07DA">
      <w:pPr>
        <w:ind w:left="720"/>
        <w:jc w:val="both"/>
        <w:rPr>
          <w:rFonts w:ascii="Constantia" w:hAnsi="Constantia"/>
          <w:sz w:val="24"/>
          <w:szCs w:val="24"/>
        </w:rPr>
      </w:pPr>
    </w:p>
    <w:p w14:paraId="0634608F" w14:textId="0E93B2F2" w:rsidR="000C07DA" w:rsidRPr="00030ECE" w:rsidRDefault="000C07DA" w:rsidP="000C07DA">
      <w:pPr>
        <w:ind w:left="720"/>
        <w:jc w:val="both"/>
        <w:rPr>
          <w:rFonts w:ascii="Constantia" w:hAnsi="Constantia"/>
          <w:sz w:val="24"/>
          <w:szCs w:val="24"/>
        </w:rPr>
      </w:pPr>
    </w:p>
    <w:p w14:paraId="5344A091" w14:textId="1723D4E4" w:rsidR="000C07DA" w:rsidRPr="00030ECE" w:rsidRDefault="000C07DA" w:rsidP="000C07DA">
      <w:pPr>
        <w:ind w:left="720"/>
        <w:jc w:val="both"/>
        <w:rPr>
          <w:rFonts w:ascii="Constantia" w:hAnsi="Constantia"/>
          <w:sz w:val="24"/>
          <w:szCs w:val="24"/>
        </w:rPr>
      </w:pPr>
    </w:p>
    <w:p w14:paraId="2D14BB7D" w14:textId="77777777" w:rsidR="000C07DA" w:rsidRPr="00030ECE" w:rsidRDefault="000C07DA" w:rsidP="000C07DA">
      <w:pPr>
        <w:ind w:left="720"/>
        <w:jc w:val="center"/>
      </w:pPr>
    </w:p>
    <w:p w14:paraId="590A7A23" w14:textId="77777777" w:rsidR="001D4931" w:rsidRPr="00030ECE" w:rsidRDefault="000C07DA" w:rsidP="001D4931">
      <w:pPr>
        <w:keepNext/>
        <w:ind w:left="720"/>
        <w:jc w:val="center"/>
      </w:pPr>
      <w:r w:rsidRPr="00030ECE">
        <w:rPr>
          <w:noProof/>
        </w:rPr>
        <w:drawing>
          <wp:inline distT="0" distB="0" distL="0" distR="0" wp14:anchorId="5FB3C695" wp14:editId="11D40FCC">
            <wp:extent cx="3165231" cy="4970197"/>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078" cy="5114420"/>
                    </a:xfrm>
                    <a:prstGeom prst="rect">
                      <a:avLst/>
                    </a:prstGeom>
                  </pic:spPr>
                </pic:pic>
              </a:graphicData>
            </a:graphic>
          </wp:inline>
        </w:drawing>
      </w:r>
    </w:p>
    <w:p w14:paraId="6DA6BAAD" w14:textId="4A4AC535" w:rsidR="000C07DA"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w:t>
      </w:r>
      <w:r w:rsidRPr="00030ECE">
        <w:fldChar w:fldCharType="end"/>
      </w:r>
      <w:r w:rsidR="00462AFA" w:rsidRPr="00030ECE">
        <w:t xml:space="preserve"> - Rail Stations and Lines</w:t>
      </w:r>
    </w:p>
    <w:p w14:paraId="130B18CF" w14:textId="30E288F7" w:rsidR="000C07DA" w:rsidRPr="00030ECE" w:rsidRDefault="000C07DA" w:rsidP="000C07DA">
      <w:pPr>
        <w:ind w:left="720"/>
        <w:jc w:val="center"/>
        <w:rPr>
          <w:rFonts w:ascii="Constantia" w:hAnsi="Constantia"/>
          <w:sz w:val="24"/>
          <w:szCs w:val="24"/>
        </w:rPr>
      </w:pPr>
    </w:p>
    <w:p w14:paraId="7DAD2D4A" w14:textId="26F37736" w:rsidR="000C07DA" w:rsidRPr="00030ECE" w:rsidRDefault="000C07DA" w:rsidP="000C07DA">
      <w:pPr>
        <w:ind w:left="720"/>
        <w:rPr>
          <w:rFonts w:ascii="Constantia" w:hAnsi="Constantia"/>
          <w:sz w:val="24"/>
          <w:szCs w:val="24"/>
        </w:rPr>
      </w:pPr>
      <w:r w:rsidRPr="00030ECE">
        <w:rPr>
          <w:rFonts w:ascii="Constantia" w:hAnsi="Constantia"/>
          <w:sz w:val="24"/>
          <w:szCs w:val="24"/>
        </w:rPr>
        <w:t>Then, it's the core function of this page: comparing the status of accessibility and disability (</w:t>
      </w:r>
      <w:proofErr w:type="spellStart"/>
      <w:r w:rsidRPr="00030ECE">
        <w:rPr>
          <w:rFonts w:ascii="Constantia" w:hAnsi="Constantia"/>
          <w:sz w:val="24"/>
          <w:szCs w:val="24"/>
        </w:rPr>
        <w:t>Mapbox</w:t>
      </w:r>
      <w:proofErr w:type="spellEnd"/>
      <w:r w:rsidRPr="00030ECE">
        <w:rPr>
          <w:rFonts w:ascii="Constantia" w:hAnsi="Constantia"/>
          <w:sz w:val="24"/>
          <w:szCs w:val="24"/>
        </w:rPr>
        <w:t>, 2019</w:t>
      </w:r>
      <w:ins w:id="100" w:author="Ye, Yafei" w:date="2019-05-28T12:02:00Z">
        <w:r w:rsidR="00C766C2">
          <w:rPr>
            <w:rFonts w:ascii="Constantia" w:hAnsi="Constantia"/>
            <w:sz w:val="24"/>
            <w:szCs w:val="24"/>
          </w:rPr>
          <w:t>f</w:t>
        </w:r>
      </w:ins>
      <w:r w:rsidRPr="00030ECE">
        <w:rPr>
          <w:rFonts w:ascii="Constantia" w:hAnsi="Constantia"/>
          <w:sz w:val="24"/>
          <w:szCs w:val="24"/>
        </w:rPr>
        <w:t>). Users can choose to switch between density (disabled population /</w:t>
      </w:r>
      <w:r w:rsidR="00030ECE" w:rsidRPr="00030ECE">
        <w:rPr>
          <w:rFonts w:ascii="Constantia" w:hAnsi="Constantia"/>
          <w:sz w:val="24"/>
          <w:szCs w:val="24"/>
        </w:rPr>
        <w:t xml:space="preserve"> </w:t>
      </w:r>
      <w:r w:rsidR="00030ECE" w:rsidRPr="00030ECE">
        <w:rPr>
          <w:rFonts w:ascii="Constantia" w:hAnsi="Constantia"/>
          <w:sz w:val="24"/>
          <w:szCs w:val="24"/>
          <w:lang w:eastAsia="zh-CN"/>
        </w:rPr>
        <w:t>area</w:t>
      </w:r>
      <w:r w:rsidR="00030ECE" w:rsidRPr="00030ECE">
        <w:rPr>
          <w:rFonts w:ascii="Constantia" w:hAnsi="Constantia"/>
          <w:sz w:val="24"/>
          <w:szCs w:val="24"/>
        </w:rPr>
        <w:t xml:space="preserve"> </w:t>
      </w:r>
      <w:r w:rsidRPr="00030ECE">
        <w:rPr>
          <w:rFonts w:ascii="Constantia" w:hAnsi="Constantia"/>
          <w:sz w:val="24"/>
          <w:szCs w:val="24"/>
        </w:rPr>
        <w:t>of local authority) and proportion (disabled population / total population of local authority) layer. Dark areas have a higher disabled population density and proportion. The zoom feature of several major cities is available at the top left.</w:t>
      </w:r>
    </w:p>
    <w:p w14:paraId="771A30E6" w14:textId="77777777" w:rsidR="001D4931" w:rsidRPr="00030ECE" w:rsidRDefault="000C07DA" w:rsidP="00A11592">
      <w:pPr>
        <w:keepNext/>
        <w:ind w:left="-180"/>
        <w:jc w:val="center"/>
      </w:pPr>
      <w:r w:rsidRPr="00030ECE">
        <w:rPr>
          <w:rFonts w:ascii="Constantia" w:hAnsi="Constantia"/>
          <w:sz w:val="24"/>
          <w:szCs w:val="24"/>
        </w:rPr>
        <w:br w:type="page"/>
      </w:r>
      <w:r w:rsidR="00EA1B28" w:rsidRPr="00030ECE">
        <w:rPr>
          <w:rFonts w:ascii="Constantia" w:hAnsi="Constantia"/>
          <w:noProof/>
          <w:sz w:val="24"/>
          <w:szCs w:val="24"/>
        </w:rPr>
        <w:lastRenderedPageBreak/>
        <w:drawing>
          <wp:inline distT="0" distB="0" distL="0" distR="0" wp14:anchorId="336B8069" wp14:editId="265D347A">
            <wp:extent cx="5178032" cy="3543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726" cy="3545828"/>
                    </a:xfrm>
                    <a:prstGeom prst="rect">
                      <a:avLst/>
                    </a:prstGeom>
                  </pic:spPr>
                </pic:pic>
              </a:graphicData>
            </a:graphic>
          </wp:inline>
        </w:drawing>
      </w:r>
    </w:p>
    <w:p w14:paraId="7443CAEB" w14:textId="052ED84B"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3</w:t>
      </w:r>
      <w:r w:rsidRPr="00030ECE">
        <w:fldChar w:fldCharType="end"/>
      </w:r>
      <w:r w:rsidR="00462AFA" w:rsidRPr="00030ECE">
        <w:t xml:space="preserve"> - Disabled Population Density</w:t>
      </w:r>
    </w:p>
    <w:p w14:paraId="7E73C229" w14:textId="77777777" w:rsidR="001D4931" w:rsidRPr="00030ECE" w:rsidRDefault="00EA1B28" w:rsidP="001D4931">
      <w:pPr>
        <w:keepNext/>
        <w:jc w:val="center"/>
      </w:pPr>
      <w:r w:rsidRPr="00030ECE">
        <w:rPr>
          <w:rFonts w:ascii="Constantia" w:hAnsi="Constantia"/>
          <w:noProof/>
          <w:sz w:val="24"/>
          <w:szCs w:val="24"/>
        </w:rPr>
        <w:drawing>
          <wp:inline distT="0" distB="0" distL="0" distR="0" wp14:anchorId="01A4F1E0" wp14:editId="41A0C626">
            <wp:extent cx="5431155" cy="37718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1507" cy="3834642"/>
                    </a:xfrm>
                    <a:prstGeom prst="rect">
                      <a:avLst/>
                    </a:prstGeom>
                  </pic:spPr>
                </pic:pic>
              </a:graphicData>
            </a:graphic>
          </wp:inline>
        </w:drawing>
      </w:r>
    </w:p>
    <w:p w14:paraId="292D9D2B" w14:textId="227AECF7" w:rsidR="00EA1B28" w:rsidRPr="00030ECE" w:rsidRDefault="001D4931" w:rsidP="001D4931">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4</w:t>
      </w:r>
      <w:r w:rsidRPr="00030ECE">
        <w:fldChar w:fldCharType="end"/>
      </w:r>
      <w:r w:rsidR="00462AFA" w:rsidRPr="00030ECE">
        <w:t xml:space="preserve"> - Disabled Population Proportion </w:t>
      </w:r>
      <w:r w:rsidR="00EA1B28" w:rsidRPr="00030ECE">
        <w:rPr>
          <w:rFonts w:ascii="Constantia" w:hAnsi="Constantia"/>
          <w:sz w:val="24"/>
          <w:szCs w:val="24"/>
        </w:rPr>
        <w:br w:type="page"/>
      </w:r>
    </w:p>
    <w:p w14:paraId="710ED540" w14:textId="64B259A2" w:rsidR="00EA1B28" w:rsidRPr="00030ECE" w:rsidRDefault="00EA1B28" w:rsidP="00EA1B28">
      <w:pPr>
        <w:pStyle w:val="ListParagraph"/>
        <w:numPr>
          <w:ilvl w:val="1"/>
          <w:numId w:val="1"/>
        </w:numPr>
      </w:pPr>
      <w:r w:rsidRPr="00030ECE">
        <w:rPr>
          <w:rFonts w:ascii="Constantia" w:eastAsiaTheme="majorEastAsia" w:hAnsi="Constantia" w:cstheme="majorBidi"/>
          <w:color w:val="007789"/>
          <w:sz w:val="26"/>
          <w:szCs w:val="26"/>
        </w:rPr>
        <w:lastRenderedPageBreak/>
        <w:t xml:space="preserve"> Results</w:t>
      </w:r>
    </w:p>
    <w:p w14:paraId="29258534" w14:textId="3C64AF24" w:rsidR="00EA1B28" w:rsidRPr="00030ECE" w:rsidRDefault="00EA1B28" w:rsidP="00EA1B28">
      <w:pPr>
        <w:pStyle w:val="ListParagraph"/>
        <w:rPr>
          <w:rFonts w:ascii="Constantia" w:eastAsiaTheme="majorEastAsia" w:hAnsi="Constantia" w:cstheme="majorBidi"/>
          <w:color w:val="007789"/>
          <w:sz w:val="26"/>
          <w:szCs w:val="26"/>
        </w:rPr>
      </w:pPr>
    </w:p>
    <w:p w14:paraId="5FACC80C" w14:textId="1246DB2D" w:rsidR="00EA1B28" w:rsidRPr="00030ECE" w:rsidRDefault="00EA1B28" w:rsidP="00F97A50">
      <w:pPr>
        <w:pStyle w:val="ListParagraph"/>
        <w:jc w:val="both"/>
        <w:rPr>
          <w:rFonts w:ascii="Constantia" w:hAnsi="Constantia"/>
          <w:sz w:val="24"/>
          <w:szCs w:val="24"/>
        </w:rPr>
        <w:pPrChange w:id="101" w:author="Ye, Yafei" w:date="2019-05-28T12:03:00Z">
          <w:pPr>
            <w:pStyle w:val="ListParagraph"/>
          </w:pPr>
        </w:pPrChange>
      </w:pPr>
      <w:r w:rsidRPr="00030ECE">
        <w:rPr>
          <w:rFonts w:ascii="Constantia" w:hAnsi="Constantia"/>
          <w:sz w:val="24"/>
          <w:szCs w:val="24"/>
        </w:rPr>
        <w:t xml:space="preserve">By observing several maps in the visualization, a few simple results can be obtained. Based on the choropleth map of the disabled population density, it is easy to find the major economic city has greater density. This may be since the total population of these regions is even larger. Looking at the disabled population proportion, the local authorities with larger proportion are concentrated in the coastal areas. Perhaps because the coastal areas are more </w:t>
      </w:r>
      <w:r w:rsidR="00030ECE" w:rsidRPr="00030ECE">
        <w:rPr>
          <w:rFonts w:ascii="Constantia" w:hAnsi="Constantia"/>
          <w:sz w:val="24"/>
          <w:szCs w:val="24"/>
        </w:rPr>
        <w:t>liveable</w:t>
      </w:r>
      <w:r w:rsidRPr="00030ECE">
        <w:rPr>
          <w:rFonts w:ascii="Constantia" w:hAnsi="Constantia"/>
          <w:sz w:val="24"/>
          <w:szCs w:val="24"/>
        </w:rPr>
        <w:t>. Take accessible station proportion as a comparison, it can quickly understand that the disabled population proportion is more in line with the accessible station proportion, which directly reflects the correlation with demand. The difference is that the disabled population density is less consistent with the accessible station proportion. In order to better understand the reasons, it need to do more specific analysis.</w:t>
      </w:r>
    </w:p>
    <w:p w14:paraId="02836AE6" w14:textId="77777777" w:rsidR="00EA1B28" w:rsidRPr="00030ECE" w:rsidRDefault="00EA1B28" w:rsidP="00F97A50">
      <w:pPr>
        <w:pStyle w:val="ListParagraph"/>
        <w:jc w:val="both"/>
        <w:rPr>
          <w:rFonts w:ascii="Constantia" w:hAnsi="Constantia"/>
          <w:sz w:val="24"/>
          <w:szCs w:val="24"/>
        </w:rPr>
        <w:pPrChange w:id="102" w:author="Ye, Yafei" w:date="2019-05-28T12:03:00Z">
          <w:pPr>
            <w:pStyle w:val="ListParagraph"/>
          </w:pPr>
        </w:pPrChange>
      </w:pPr>
    </w:p>
    <w:p w14:paraId="7D9FC8FF" w14:textId="5F1239B7" w:rsidR="00EA1B28" w:rsidRPr="00030ECE" w:rsidRDefault="00EA1B28" w:rsidP="00F97A50">
      <w:pPr>
        <w:pStyle w:val="ListParagraph"/>
        <w:jc w:val="both"/>
        <w:rPr>
          <w:rFonts w:ascii="Constantia" w:hAnsi="Constantia"/>
          <w:sz w:val="24"/>
          <w:szCs w:val="24"/>
        </w:rPr>
        <w:pPrChange w:id="103" w:author="Ye, Yafei" w:date="2019-05-28T12:03:00Z">
          <w:pPr>
            <w:pStyle w:val="ListParagraph"/>
          </w:pPr>
        </w:pPrChange>
      </w:pPr>
      <w:r w:rsidRPr="00030ECE">
        <w:rPr>
          <w:rFonts w:ascii="Constantia" w:hAnsi="Constantia"/>
          <w:sz w:val="24"/>
          <w:szCs w:val="24"/>
        </w:rPr>
        <w:t>Here will choose two specific regions to explore. The first is Greater London. Its disabled population density is completely different from the proportion. There are more stations distributed in London's local authorities. Although the proportion of accessible stations is not large, the number of accessible stations is higher. Therefore, disabled people can find more alternative stations within a short distance.</w:t>
      </w:r>
    </w:p>
    <w:p w14:paraId="593D14CB" w14:textId="77777777" w:rsidR="00167C5D" w:rsidRPr="00030ECE" w:rsidRDefault="00167C5D" w:rsidP="00EA1B28">
      <w:pPr>
        <w:pStyle w:val="ListParagraph"/>
        <w:rPr>
          <w:rFonts w:ascii="Constantia" w:hAnsi="Constantia"/>
          <w:sz w:val="24"/>
          <w:szCs w:val="24"/>
        </w:rPr>
      </w:pPr>
    </w:p>
    <w:p w14:paraId="7A237204" w14:textId="77777777" w:rsidR="001D4931" w:rsidRPr="00030ECE" w:rsidRDefault="00EA1B28" w:rsidP="001D4931">
      <w:pPr>
        <w:keepNext/>
        <w:jc w:val="center"/>
      </w:pPr>
      <w:r w:rsidRPr="00030ECE">
        <w:rPr>
          <w:noProof/>
        </w:rPr>
        <w:drawing>
          <wp:inline distT="0" distB="0" distL="0" distR="0" wp14:anchorId="3BCFA4BA" wp14:editId="27EF4D56">
            <wp:extent cx="3276600" cy="2943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2943225"/>
                    </a:xfrm>
                    <a:prstGeom prst="rect">
                      <a:avLst/>
                    </a:prstGeom>
                  </pic:spPr>
                </pic:pic>
              </a:graphicData>
            </a:graphic>
          </wp:inline>
        </w:drawing>
      </w:r>
    </w:p>
    <w:p w14:paraId="112C8167" w14:textId="50DAFA6B"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5</w:t>
      </w:r>
      <w:r w:rsidRPr="00030ECE">
        <w:fldChar w:fldCharType="end"/>
      </w:r>
      <w:r w:rsidR="00462AFA" w:rsidRPr="00030ECE">
        <w:t xml:space="preserve"> - Accessible Station Proportion (London)</w:t>
      </w:r>
    </w:p>
    <w:p w14:paraId="6049DFDB" w14:textId="77777777" w:rsidR="00EA1B28" w:rsidRPr="00030ECE" w:rsidRDefault="00EA1B28" w:rsidP="00EA1B28">
      <w:pPr>
        <w:jc w:val="center"/>
        <w:rPr>
          <w:rFonts w:ascii="Constantia" w:hAnsi="Constantia"/>
          <w:sz w:val="24"/>
          <w:szCs w:val="24"/>
        </w:rPr>
      </w:pPr>
    </w:p>
    <w:p w14:paraId="7C4EA770" w14:textId="77777777" w:rsidR="00EA1B28" w:rsidRPr="00030ECE" w:rsidRDefault="00EA1B28" w:rsidP="00EA1B28">
      <w:pPr>
        <w:jc w:val="center"/>
        <w:rPr>
          <w:rFonts w:ascii="Constantia" w:hAnsi="Constantia"/>
          <w:sz w:val="24"/>
          <w:szCs w:val="24"/>
        </w:rPr>
      </w:pPr>
    </w:p>
    <w:p w14:paraId="2D333C13" w14:textId="77777777" w:rsidR="001D4931" w:rsidRPr="00030ECE" w:rsidRDefault="00EA1B28" w:rsidP="001D4931">
      <w:pPr>
        <w:keepNext/>
        <w:jc w:val="center"/>
      </w:pPr>
      <w:r w:rsidRPr="00030ECE">
        <w:rPr>
          <w:noProof/>
        </w:rPr>
        <w:drawing>
          <wp:inline distT="0" distB="0" distL="0" distR="0" wp14:anchorId="4E7926CC" wp14:editId="18D24C02">
            <wp:extent cx="3286125" cy="2905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125" cy="2905125"/>
                    </a:xfrm>
                    <a:prstGeom prst="rect">
                      <a:avLst/>
                    </a:prstGeom>
                  </pic:spPr>
                </pic:pic>
              </a:graphicData>
            </a:graphic>
          </wp:inline>
        </w:drawing>
      </w:r>
    </w:p>
    <w:p w14:paraId="2912A227" w14:textId="74B6D6A8"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6</w:t>
      </w:r>
      <w:r w:rsidRPr="00030ECE">
        <w:fldChar w:fldCharType="end"/>
      </w:r>
      <w:r w:rsidR="00462AFA" w:rsidRPr="00030ECE">
        <w:t xml:space="preserve"> - Disabled Population Density (London)</w:t>
      </w:r>
    </w:p>
    <w:p w14:paraId="75D963D4" w14:textId="77777777" w:rsidR="00EA1B28" w:rsidRPr="00030ECE" w:rsidRDefault="00EA1B28" w:rsidP="00EA1B28">
      <w:pPr>
        <w:jc w:val="center"/>
        <w:rPr>
          <w:rFonts w:ascii="Constantia" w:hAnsi="Constantia"/>
          <w:sz w:val="24"/>
          <w:szCs w:val="24"/>
        </w:rPr>
      </w:pPr>
    </w:p>
    <w:p w14:paraId="6213020C" w14:textId="77777777" w:rsidR="001D4931" w:rsidRPr="00030ECE" w:rsidRDefault="00EA1B28" w:rsidP="001D4931">
      <w:pPr>
        <w:keepNext/>
        <w:jc w:val="center"/>
      </w:pPr>
      <w:r w:rsidRPr="00030ECE">
        <w:rPr>
          <w:noProof/>
        </w:rPr>
        <w:drawing>
          <wp:inline distT="0" distB="0" distL="0" distR="0" wp14:anchorId="25C3F3D2" wp14:editId="696D90E2">
            <wp:extent cx="328612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2933700"/>
                    </a:xfrm>
                    <a:prstGeom prst="rect">
                      <a:avLst/>
                    </a:prstGeom>
                  </pic:spPr>
                </pic:pic>
              </a:graphicData>
            </a:graphic>
          </wp:inline>
        </w:drawing>
      </w:r>
    </w:p>
    <w:p w14:paraId="5E4A9BA3" w14:textId="13AD3DC5"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7</w:t>
      </w:r>
      <w:r w:rsidRPr="00030ECE">
        <w:fldChar w:fldCharType="end"/>
      </w:r>
      <w:r w:rsidR="00462AFA" w:rsidRPr="00030ECE">
        <w:t xml:space="preserve"> - Disabled Population Proportion (London)</w:t>
      </w:r>
    </w:p>
    <w:p w14:paraId="21B9E4E5" w14:textId="00531A3D" w:rsidR="00EA1B28" w:rsidRPr="00030ECE" w:rsidRDefault="00EA1B28" w:rsidP="00EA1B28">
      <w:pPr>
        <w:jc w:val="center"/>
        <w:rPr>
          <w:rFonts w:ascii="Constantia" w:hAnsi="Constantia"/>
          <w:sz w:val="24"/>
          <w:szCs w:val="24"/>
        </w:rPr>
      </w:pPr>
    </w:p>
    <w:p w14:paraId="0F225507" w14:textId="109BD571" w:rsidR="00EA1B28" w:rsidRPr="00030ECE" w:rsidRDefault="00EA1B28" w:rsidP="00F97A50">
      <w:pPr>
        <w:ind w:left="720"/>
        <w:jc w:val="both"/>
        <w:rPr>
          <w:rFonts w:ascii="Constantia" w:hAnsi="Constantia"/>
          <w:sz w:val="24"/>
          <w:szCs w:val="24"/>
        </w:rPr>
        <w:pPrChange w:id="104" w:author="Ye, Yafei" w:date="2019-05-28T12:03:00Z">
          <w:pPr>
            <w:ind w:left="720"/>
          </w:pPr>
        </w:pPrChange>
      </w:pPr>
      <w:r w:rsidRPr="00030ECE">
        <w:rPr>
          <w:rFonts w:ascii="Constantia" w:hAnsi="Constantia"/>
          <w:sz w:val="24"/>
          <w:szCs w:val="24"/>
        </w:rPr>
        <w:t xml:space="preserve">The second is Liverpool and Knowsley. Their disabled population density and proportion are both relatively high. These two adjacent and similarly sized cities are </w:t>
      </w:r>
      <w:r w:rsidRPr="00030ECE">
        <w:rPr>
          <w:rFonts w:ascii="Constantia" w:hAnsi="Constantia"/>
          <w:sz w:val="24"/>
          <w:szCs w:val="24"/>
        </w:rPr>
        <w:lastRenderedPageBreak/>
        <w:t xml:space="preserve">a good verification of many of the results that have previously obtained. They </w:t>
      </w:r>
      <w:r w:rsidR="004C0FCA" w:rsidRPr="00030ECE">
        <w:rPr>
          <w:rFonts w:ascii="Constantia" w:hAnsi="Constantia"/>
          <w:sz w:val="24"/>
          <w:szCs w:val="24"/>
        </w:rPr>
        <w:t>are in</w:t>
      </w:r>
      <w:r w:rsidRPr="00030ECE">
        <w:rPr>
          <w:rFonts w:ascii="Constantia" w:hAnsi="Constantia"/>
          <w:sz w:val="24"/>
          <w:szCs w:val="24"/>
        </w:rPr>
        <w:t xml:space="preserve"> major economic and coastal areas. On the one hand, Liverpool has a higher disabled population density and a lower proportion than Knowsley. On the other hand, Liverpool has more than twice as many accessible stations as Knowsley, and with a lower accessible station proportion.</w:t>
      </w:r>
    </w:p>
    <w:p w14:paraId="3F9D7A02" w14:textId="45D7F5B8" w:rsidR="001D4931" w:rsidRPr="00030ECE" w:rsidRDefault="00EA1B28" w:rsidP="00A11592">
      <w:pPr>
        <w:keepNext/>
        <w:ind w:left="-90"/>
        <w:jc w:val="center"/>
      </w:pPr>
      <w:r w:rsidRPr="00030ECE">
        <w:rPr>
          <w:rFonts w:ascii="Constantia" w:hAnsi="Constantia"/>
          <w:noProof/>
          <w:sz w:val="24"/>
          <w:szCs w:val="24"/>
        </w:rPr>
        <w:drawing>
          <wp:inline distT="0" distB="0" distL="0" distR="0" wp14:anchorId="68B15B1B" wp14:editId="784A7A71">
            <wp:extent cx="45593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42" t="8" r="15843" b="10630"/>
                    <a:stretch/>
                  </pic:blipFill>
                  <pic:spPr bwMode="auto">
                    <a:xfrm>
                      <a:off x="0" y="0"/>
                      <a:ext cx="4595043" cy="3532039"/>
                    </a:xfrm>
                    <a:prstGeom prst="rect">
                      <a:avLst/>
                    </a:prstGeom>
                    <a:ln>
                      <a:noFill/>
                    </a:ln>
                    <a:extLst>
                      <a:ext uri="{53640926-AAD7-44D8-BBD7-CCE9431645EC}">
                        <a14:shadowObscured xmlns:a14="http://schemas.microsoft.com/office/drawing/2010/main"/>
                      </a:ext>
                    </a:extLst>
                  </pic:spPr>
                </pic:pic>
              </a:graphicData>
            </a:graphic>
          </wp:inline>
        </w:drawing>
      </w:r>
    </w:p>
    <w:p w14:paraId="4B2912E0" w14:textId="10964AC2"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8</w:t>
      </w:r>
      <w:r w:rsidRPr="00030ECE">
        <w:fldChar w:fldCharType="end"/>
      </w:r>
      <w:r w:rsidR="00462AFA" w:rsidRPr="00030ECE">
        <w:t xml:space="preserve"> - Accessible Station (Liverpool and Knowsley)</w:t>
      </w:r>
    </w:p>
    <w:p w14:paraId="4ADCB3C7" w14:textId="77777777" w:rsidR="001D4931" w:rsidRPr="00030ECE" w:rsidRDefault="00EA1B28" w:rsidP="001D4931">
      <w:pPr>
        <w:keepNext/>
        <w:jc w:val="center"/>
      </w:pPr>
      <w:r w:rsidRPr="00030ECE">
        <w:rPr>
          <w:noProof/>
        </w:rPr>
        <w:drawing>
          <wp:inline distT="0" distB="0" distL="0" distR="0" wp14:anchorId="6EF687F8" wp14:editId="02CB16CE">
            <wp:extent cx="21336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05050"/>
                    </a:xfrm>
                    <a:prstGeom prst="rect">
                      <a:avLst/>
                    </a:prstGeom>
                  </pic:spPr>
                </pic:pic>
              </a:graphicData>
            </a:graphic>
          </wp:inline>
        </w:drawing>
      </w:r>
    </w:p>
    <w:p w14:paraId="317A4B4B" w14:textId="152B1E8A"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9</w:t>
      </w:r>
      <w:r w:rsidRPr="00030ECE">
        <w:fldChar w:fldCharType="end"/>
      </w:r>
      <w:r w:rsidR="00462AFA" w:rsidRPr="00030ECE">
        <w:t xml:space="preserve"> - Disabled Population Density (Liverpool and Knowsley)</w:t>
      </w:r>
    </w:p>
    <w:p w14:paraId="5A3C9580" w14:textId="7A82DF78" w:rsidR="00EA1B28" w:rsidRPr="00030ECE" w:rsidRDefault="00EA1B28" w:rsidP="00EA1B28">
      <w:pPr>
        <w:jc w:val="center"/>
        <w:rPr>
          <w:rFonts w:ascii="Constantia" w:hAnsi="Constantia"/>
          <w:sz w:val="24"/>
          <w:szCs w:val="24"/>
        </w:rPr>
      </w:pPr>
    </w:p>
    <w:p w14:paraId="09C3E852" w14:textId="5536806D" w:rsidR="00EA1B28" w:rsidRPr="00030ECE" w:rsidRDefault="00EA1B28" w:rsidP="00EA1B28">
      <w:pPr>
        <w:jc w:val="center"/>
        <w:rPr>
          <w:rFonts w:ascii="Constantia" w:hAnsi="Constantia"/>
          <w:sz w:val="24"/>
          <w:szCs w:val="24"/>
        </w:rPr>
      </w:pPr>
    </w:p>
    <w:p w14:paraId="05EF1523" w14:textId="77777777" w:rsidR="001D4931" w:rsidRPr="00030ECE" w:rsidRDefault="00EA1B28" w:rsidP="001D4931">
      <w:pPr>
        <w:keepNext/>
        <w:jc w:val="center"/>
      </w:pPr>
      <w:r w:rsidRPr="00030ECE">
        <w:rPr>
          <w:noProof/>
        </w:rPr>
        <w:drawing>
          <wp:inline distT="0" distB="0" distL="0" distR="0" wp14:anchorId="12CB1A6E" wp14:editId="14C1A710">
            <wp:extent cx="2114550" cy="2305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305050"/>
                    </a:xfrm>
                    <a:prstGeom prst="rect">
                      <a:avLst/>
                    </a:prstGeom>
                  </pic:spPr>
                </pic:pic>
              </a:graphicData>
            </a:graphic>
          </wp:inline>
        </w:drawing>
      </w:r>
    </w:p>
    <w:p w14:paraId="26E9B762" w14:textId="479CC41E" w:rsidR="00EA1B28"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10</w:t>
      </w:r>
      <w:r w:rsidRPr="00030ECE">
        <w:fldChar w:fldCharType="end"/>
      </w:r>
      <w:r w:rsidR="00462AFA" w:rsidRPr="00030ECE">
        <w:t xml:space="preserve"> - Disabled Population Proportion (Liverpool and Knowsley)</w:t>
      </w:r>
    </w:p>
    <w:p w14:paraId="01B1FB92" w14:textId="4E41B0B1" w:rsidR="00EA1B28" w:rsidRPr="00030ECE" w:rsidRDefault="00EA1B28" w:rsidP="00EA1B28">
      <w:pPr>
        <w:jc w:val="center"/>
        <w:rPr>
          <w:rFonts w:ascii="Constantia" w:hAnsi="Constantia"/>
          <w:sz w:val="24"/>
          <w:szCs w:val="24"/>
        </w:rPr>
      </w:pPr>
    </w:p>
    <w:p w14:paraId="49245E4D" w14:textId="0F3E75F3" w:rsidR="00EA1B28" w:rsidRPr="00030ECE" w:rsidRDefault="00EA1B28" w:rsidP="00EA1B28">
      <w:pPr>
        <w:ind w:left="720"/>
        <w:jc w:val="both"/>
        <w:rPr>
          <w:rFonts w:ascii="Constantia" w:hAnsi="Constantia"/>
          <w:sz w:val="24"/>
          <w:szCs w:val="24"/>
        </w:rPr>
      </w:pPr>
      <w:r w:rsidRPr="00030ECE">
        <w:rPr>
          <w:rFonts w:ascii="Constantia" w:hAnsi="Constantia"/>
          <w:sz w:val="24"/>
          <w:szCs w:val="24"/>
        </w:rPr>
        <w:t>As a small conclusion, disabled population density and proportion have significant differences in different local authorities. Comparing them with accessibility proportion will get different results. Accessibility in Great Britain is somewhat compatible with the disability status. However, different improvements are still needed. In the local authority with a higher disabled population density, although the number and density of accessible stations are higher, the proportion is lower. In the local authority with a higher disabled population proportion, although the proportion of accessible stations is very high (close to 100%), due to distance factors, disabled people may need to overcome more difficulties to reach the stations. This is not a part of this visualization; however, it is an area worthy of follow-up attention.</w:t>
      </w:r>
    </w:p>
    <w:p w14:paraId="60AC319F" w14:textId="77777777" w:rsidR="001D4931" w:rsidRPr="00030ECE" w:rsidRDefault="001D4931" w:rsidP="001D4931">
      <w:pPr>
        <w:pStyle w:val="Heading1"/>
        <w:ind w:left="720"/>
        <w:rPr>
          <w:rFonts w:ascii="Constantia" w:hAnsi="Constantia"/>
          <w:color w:val="007789"/>
        </w:rPr>
      </w:pPr>
    </w:p>
    <w:p w14:paraId="0187DBFC" w14:textId="1E0FD6B2" w:rsidR="0005155A" w:rsidRPr="00030ECE" w:rsidRDefault="00C63FBB" w:rsidP="00EA1B28">
      <w:pPr>
        <w:pStyle w:val="Heading1"/>
        <w:numPr>
          <w:ilvl w:val="0"/>
          <w:numId w:val="1"/>
        </w:numPr>
        <w:rPr>
          <w:rFonts w:ascii="Constantia" w:hAnsi="Constantia"/>
          <w:color w:val="007789"/>
        </w:rPr>
      </w:pPr>
      <w:bookmarkStart w:id="105" w:name="_Toc9882773"/>
      <w:r w:rsidRPr="00030ECE">
        <w:rPr>
          <w:rFonts w:ascii="Constantia" w:hAnsi="Constantia"/>
          <w:color w:val="007789"/>
        </w:rPr>
        <w:t>Disabled Employment Statistics</w:t>
      </w:r>
      <w:bookmarkEnd w:id="105"/>
    </w:p>
    <w:p w14:paraId="02E7B045" w14:textId="230FFFF4" w:rsidR="001F7B3B" w:rsidRPr="00030ECE" w:rsidRDefault="001F7B3B"/>
    <w:p w14:paraId="02640C6C" w14:textId="7F5FC8AF" w:rsidR="00C63FBB" w:rsidRPr="00030ECE" w:rsidRDefault="00C63FBB" w:rsidP="00EA1B28">
      <w:pPr>
        <w:pStyle w:val="ListParagraph"/>
        <w:numPr>
          <w:ilvl w:val="1"/>
          <w:numId w:val="1"/>
        </w:numPr>
      </w:pPr>
      <w:r w:rsidRPr="00030ECE">
        <w:rPr>
          <w:rFonts w:ascii="Constantia" w:eastAsiaTheme="majorEastAsia" w:hAnsi="Constantia" w:cstheme="majorBidi"/>
          <w:color w:val="007789"/>
          <w:sz w:val="26"/>
          <w:szCs w:val="26"/>
        </w:rPr>
        <w:t xml:space="preserve"> Design &amp; Approach</w:t>
      </w:r>
    </w:p>
    <w:p w14:paraId="18A2E321" w14:textId="06499709" w:rsidR="00C63FBB" w:rsidRPr="00030ECE" w:rsidRDefault="00C63FBB" w:rsidP="009527D8">
      <w:pPr>
        <w:pStyle w:val="ListParagraph"/>
        <w:jc w:val="both"/>
        <w:rPr>
          <w:rFonts w:ascii="Constantia" w:eastAsiaTheme="majorEastAsia" w:hAnsi="Constantia" w:cstheme="majorBidi"/>
          <w:color w:val="007789"/>
          <w:sz w:val="26"/>
          <w:szCs w:val="26"/>
        </w:rPr>
      </w:pPr>
    </w:p>
    <w:p w14:paraId="5033DD08" w14:textId="4C3233EF" w:rsidR="00C63FBB" w:rsidRPr="00030ECE" w:rsidRDefault="00C0396A" w:rsidP="00857983">
      <w:pPr>
        <w:pStyle w:val="ListParagraph"/>
        <w:jc w:val="both"/>
        <w:rPr>
          <w:rFonts w:ascii="Constantia" w:hAnsi="Constantia"/>
          <w:sz w:val="24"/>
          <w:szCs w:val="24"/>
        </w:rPr>
      </w:pPr>
      <w:r w:rsidRPr="00030ECE">
        <w:rPr>
          <w:rFonts w:ascii="Constantia" w:hAnsi="Constantia"/>
          <w:sz w:val="24"/>
          <w:szCs w:val="24"/>
        </w:rPr>
        <w:t>The data obtained from the Office for National Statistics</w:t>
      </w:r>
      <w:r w:rsidR="008C6DA4" w:rsidRPr="00030ECE">
        <w:rPr>
          <w:rFonts w:ascii="Constantia" w:hAnsi="Constantia"/>
          <w:sz w:val="24"/>
          <w:szCs w:val="24"/>
        </w:rPr>
        <w:t xml:space="preserve"> (</w:t>
      </w:r>
      <w:del w:id="106" w:author="Ye, Yafei" w:date="2019-05-28T10:37:00Z">
        <w:r w:rsidR="008C6DA4" w:rsidRPr="00030ECE" w:rsidDel="001A4196">
          <w:rPr>
            <w:rFonts w:ascii="Constantia" w:hAnsi="Constantia"/>
            <w:sz w:val="24"/>
            <w:szCs w:val="24"/>
          </w:rPr>
          <w:delText>data.london.gov.uk</w:delText>
        </w:r>
      </w:del>
      <w:ins w:id="107" w:author="Ye, Yafei" w:date="2019-05-28T10:37:00Z">
        <w:r w:rsidR="001A4196">
          <w:rPr>
            <w:rFonts w:ascii="Constantia" w:hAnsi="Constantia"/>
            <w:sz w:val="24"/>
            <w:szCs w:val="24"/>
          </w:rPr>
          <w:t>L</w:t>
        </w:r>
        <w:r w:rsidR="001A4196">
          <w:rPr>
            <w:rFonts w:ascii="Constantia" w:hAnsi="Constantia" w:hint="eastAsia"/>
            <w:sz w:val="24"/>
            <w:szCs w:val="24"/>
            <w:lang w:eastAsia="zh-CN"/>
          </w:rPr>
          <w:t>ond</w:t>
        </w:r>
        <w:r w:rsidR="001A4196">
          <w:rPr>
            <w:rFonts w:ascii="Constantia" w:hAnsi="Constantia"/>
            <w:sz w:val="24"/>
            <w:szCs w:val="24"/>
            <w:lang w:eastAsia="zh-CN"/>
          </w:rPr>
          <w:t xml:space="preserve">on </w:t>
        </w:r>
      </w:ins>
      <w:ins w:id="108" w:author="Ye, Yafei" w:date="2019-05-28T10:38:00Z">
        <w:r w:rsidR="001A4196">
          <w:rPr>
            <w:rFonts w:ascii="Constantia" w:hAnsi="Constantia"/>
            <w:sz w:val="24"/>
            <w:szCs w:val="24"/>
            <w:lang w:eastAsia="zh-CN"/>
          </w:rPr>
          <w:t>Datastore</w:t>
        </w:r>
      </w:ins>
      <w:r w:rsidR="008C6DA4" w:rsidRPr="00030ECE">
        <w:rPr>
          <w:rFonts w:ascii="Constantia" w:hAnsi="Constantia"/>
          <w:sz w:val="24"/>
          <w:szCs w:val="24"/>
        </w:rPr>
        <w:t>, 2019</w:t>
      </w:r>
      <w:ins w:id="109" w:author="Ye, Yafei" w:date="2019-05-28T10:40:00Z">
        <w:r w:rsidR="001A4196">
          <w:rPr>
            <w:rFonts w:ascii="Constantia" w:hAnsi="Constantia"/>
            <w:sz w:val="24"/>
            <w:szCs w:val="24"/>
            <w:lang w:eastAsia="zh-CN"/>
          </w:rPr>
          <w:t>a</w:t>
        </w:r>
      </w:ins>
      <w:r w:rsidR="008C6DA4" w:rsidRPr="00030ECE">
        <w:rPr>
          <w:rFonts w:ascii="Constantia" w:hAnsi="Constantia"/>
          <w:sz w:val="24"/>
          <w:szCs w:val="24"/>
        </w:rPr>
        <w:t>)</w:t>
      </w:r>
      <w:r w:rsidR="00CD4AC7" w:rsidRPr="00030ECE">
        <w:rPr>
          <w:rFonts w:ascii="Constantia" w:hAnsi="Constantia"/>
          <w:sz w:val="24"/>
          <w:szCs w:val="24"/>
        </w:rPr>
        <w:t xml:space="preserve"> and is a static time-series</w:t>
      </w:r>
      <w:r w:rsidR="008C6DA4" w:rsidRPr="00030ECE">
        <w:rPr>
          <w:rFonts w:ascii="Constantia" w:hAnsi="Constantia"/>
          <w:sz w:val="24"/>
          <w:szCs w:val="24"/>
        </w:rPr>
        <w:t xml:space="preserve"> dataset</w:t>
      </w:r>
      <w:r w:rsidR="009527D8" w:rsidRPr="00030ECE">
        <w:rPr>
          <w:rFonts w:ascii="Constantia" w:hAnsi="Constantia"/>
          <w:sz w:val="24"/>
          <w:szCs w:val="24"/>
        </w:rPr>
        <w:t>. The dataset comprises of data that is d</w:t>
      </w:r>
      <w:r w:rsidR="003C06C4" w:rsidRPr="00030ECE">
        <w:rPr>
          <w:rFonts w:ascii="Constantia" w:hAnsi="Constantia"/>
          <w:sz w:val="24"/>
          <w:szCs w:val="24"/>
        </w:rPr>
        <w:t>ivided across the different boroughs of London. Since the dataset ha</w:t>
      </w:r>
      <w:r w:rsidR="004D549F" w:rsidRPr="00030ECE">
        <w:rPr>
          <w:rFonts w:ascii="Constantia" w:hAnsi="Constantia"/>
          <w:sz w:val="24"/>
          <w:szCs w:val="24"/>
        </w:rPr>
        <w:t xml:space="preserve">s a lot of features, it was cleaned to include only the </w:t>
      </w:r>
      <w:r w:rsidR="00B50551" w:rsidRPr="00030ECE">
        <w:rPr>
          <w:rFonts w:ascii="Constantia" w:hAnsi="Constantia"/>
          <w:sz w:val="24"/>
          <w:szCs w:val="24"/>
        </w:rPr>
        <w:t xml:space="preserve">% of disabled people among the economically active (people who don’t have a job and are actively looking for one), % of the employed </w:t>
      </w:r>
      <w:r w:rsidR="00B50551" w:rsidRPr="00030ECE">
        <w:rPr>
          <w:rFonts w:ascii="Constantia" w:hAnsi="Constantia"/>
          <w:sz w:val="24"/>
          <w:szCs w:val="24"/>
        </w:rPr>
        <w:lastRenderedPageBreak/>
        <w:t xml:space="preserve">and unemployed </w:t>
      </w:r>
      <w:r w:rsidR="000B605D" w:rsidRPr="00030ECE">
        <w:rPr>
          <w:rFonts w:ascii="Constantia" w:hAnsi="Constantia"/>
          <w:sz w:val="24"/>
          <w:szCs w:val="24"/>
        </w:rPr>
        <w:t xml:space="preserve">disabled and able-bodied people. </w:t>
      </w:r>
      <w:r w:rsidR="00857983" w:rsidRPr="00030ECE">
        <w:rPr>
          <w:rFonts w:ascii="Constantia" w:hAnsi="Constantia"/>
          <w:sz w:val="24"/>
          <w:szCs w:val="24"/>
        </w:rPr>
        <w:t xml:space="preserve">Even though numerical data was present, a decision was made to go with the % statistic as it was more easily interpretable. Data for the City of London Borough missing through the </w:t>
      </w:r>
      <w:r w:rsidR="00B70B3C" w:rsidRPr="00030ECE">
        <w:rPr>
          <w:rFonts w:ascii="Constantia" w:hAnsi="Constantia"/>
          <w:sz w:val="24"/>
          <w:szCs w:val="24"/>
        </w:rPr>
        <w:t>dataset, so the visualization excludes that borough</w:t>
      </w:r>
      <w:r w:rsidR="00857983" w:rsidRPr="00030ECE">
        <w:rPr>
          <w:rFonts w:ascii="Constantia" w:hAnsi="Constantia"/>
          <w:sz w:val="24"/>
          <w:szCs w:val="24"/>
        </w:rPr>
        <w:t xml:space="preserve">. Data was missing for the year 2013 due to changes in the health questions on the Annual Population Survey. </w:t>
      </w:r>
      <w:r w:rsidR="00B70B3C" w:rsidRPr="00030ECE">
        <w:rPr>
          <w:rFonts w:ascii="Constantia" w:hAnsi="Constantia"/>
          <w:sz w:val="24"/>
          <w:szCs w:val="24"/>
        </w:rPr>
        <w:t>This was o</w:t>
      </w:r>
      <w:r w:rsidR="00857983" w:rsidRPr="00030ECE">
        <w:rPr>
          <w:rFonts w:ascii="Constantia" w:hAnsi="Constantia"/>
          <w:sz w:val="24"/>
          <w:szCs w:val="24"/>
        </w:rPr>
        <w:t xml:space="preserve">vercome by taking a mean of the years 2012 and 2014. Disabled Unemployment data was missing for a few years in certain boroughs. </w:t>
      </w:r>
      <w:r w:rsidR="00B70B3C" w:rsidRPr="00030ECE">
        <w:rPr>
          <w:rFonts w:ascii="Constantia" w:hAnsi="Constantia"/>
          <w:sz w:val="24"/>
          <w:szCs w:val="24"/>
        </w:rPr>
        <w:t>This was o</w:t>
      </w:r>
      <w:r w:rsidR="00857983" w:rsidRPr="00030ECE">
        <w:rPr>
          <w:rFonts w:ascii="Constantia" w:hAnsi="Constantia"/>
          <w:sz w:val="24"/>
          <w:szCs w:val="24"/>
        </w:rPr>
        <w:t>vercome by calculating the mean of the previous and following years.</w:t>
      </w:r>
      <w:r w:rsidR="00CF23B0" w:rsidRPr="00030ECE">
        <w:rPr>
          <w:rFonts w:ascii="Constantia" w:hAnsi="Constantia"/>
          <w:sz w:val="24"/>
          <w:szCs w:val="24"/>
        </w:rPr>
        <w:t xml:space="preserve"> </w:t>
      </w:r>
    </w:p>
    <w:p w14:paraId="53094F26" w14:textId="756E071A" w:rsidR="00514686" w:rsidRPr="00030ECE" w:rsidRDefault="00514686" w:rsidP="00857983">
      <w:pPr>
        <w:pStyle w:val="ListParagraph"/>
        <w:jc w:val="both"/>
        <w:rPr>
          <w:rFonts w:ascii="Constantia" w:hAnsi="Constantia"/>
          <w:sz w:val="24"/>
          <w:szCs w:val="24"/>
        </w:rPr>
      </w:pPr>
    </w:p>
    <w:p w14:paraId="19137466" w14:textId="34AD46E2" w:rsidR="00514686" w:rsidRPr="00030ECE" w:rsidRDefault="00514686" w:rsidP="00857983">
      <w:pPr>
        <w:pStyle w:val="ListParagraph"/>
        <w:jc w:val="both"/>
        <w:rPr>
          <w:rFonts w:ascii="Constantia" w:hAnsi="Constantia"/>
          <w:sz w:val="24"/>
          <w:szCs w:val="24"/>
        </w:rPr>
      </w:pPr>
      <w:r w:rsidRPr="00030ECE">
        <w:rPr>
          <w:rFonts w:ascii="Constantia" w:hAnsi="Constantia"/>
          <w:sz w:val="24"/>
          <w:szCs w:val="24"/>
        </w:rPr>
        <w:t>The Statistical GIS Boundary Files</w:t>
      </w:r>
      <w:r w:rsidR="008C6DA4" w:rsidRPr="00030ECE">
        <w:rPr>
          <w:rFonts w:ascii="Constantia" w:hAnsi="Constantia"/>
          <w:sz w:val="24"/>
          <w:szCs w:val="24"/>
        </w:rPr>
        <w:t xml:space="preserve"> (</w:t>
      </w:r>
      <w:del w:id="110" w:author="Ye, Yafei" w:date="2019-05-28T10:40:00Z">
        <w:r w:rsidR="008C6DA4" w:rsidRPr="00030ECE" w:rsidDel="001A4196">
          <w:rPr>
            <w:rFonts w:ascii="Constantia" w:hAnsi="Constantia"/>
            <w:sz w:val="24"/>
            <w:szCs w:val="24"/>
          </w:rPr>
          <w:delText>data.london.gov.uk</w:delText>
        </w:r>
      </w:del>
      <w:ins w:id="111" w:author="Ye, Yafei" w:date="2019-05-28T10:40:00Z">
        <w:r w:rsidR="001A4196">
          <w:rPr>
            <w:rFonts w:ascii="Constantia" w:hAnsi="Constantia"/>
            <w:sz w:val="24"/>
            <w:szCs w:val="24"/>
          </w:rPr>
          <w:t>London Datastore</w:t>
        </w:r>
      </w:ins>
      <w:r w:rsidR="008C6DA4" w:rsidRPr="00030ECE">
        <w:rPr>
          <w:rFonts w:ascii="Constantia" w:hAnsi="Constantia"/>
          <w:sz w:val="24"/>
          <w:szCs w:val="24"/>
        </w:rPr>
        <w:t>, 2019</w:t>
      </w:r>
      <w:ins w:id="112" w:author="Ye, Yafei" w:date="2019-05-28T10:40:00Z">
        <w:r w:rsidR="001A4196">
          <w:rPr>
            <w:rFonts w:ascii="Constantia" w:hAnsi="Constantia"/>
            <w:sz w:val="24"/>
            <w:szCs w:val="24"/>
          </w:rPr>
          <w:t>b</w:t>
        </w:r>
      </w:ins>
      <w:r w:rsidR="008C6DA4" w:rsidRPr="00030ECE">
        <w:rPr>
          <w:rFonts w:ascii="Constantia" w:hAnsi="Constantia"/>
          <w:sz w:val="24"/>
          <w:szCs w:val="24"/>
        </w:rPr>
        <w:t>)</w:t>
      </w:r>
      <w:r w:rsidRPr="00030ECE">
        <w:rPr>
          <w:rFonts w:ascii="Constantia" w:hAnsi="Constantia"/>
          <w:sz w:val="24"/>
          <w:szCs w:val="24"/>
        </w:rPr>
        <w:t xml:space="preserve"> for London published by the </w:t>
      </w:r>
      <w:r w:rsidR="00773BAE" w:rsidRPr="00030ECE">
        <w:rPr>
          <w:rFonts w:ascii="Constantia" w:hAnsi="Constantia"/>
          <w:sz w:val="24"/>
          <w:szCs w:val="24"/>
        </w:rPr>
        <w:t xml:space="preserve">Greater London Authority. These files were loaded as </w:t>
      </w:r>
      <w:proofErr w:type="spellStart"/>
      <w:r w:rsidR="00773BAE" w:rsidRPr="00030ECE">
        <w:rPr>
          <w:rFonts w:ascii="Constantia" w:hAnsi="Constantia"/>
          <w:sz w:val="24"/>
          <w:szCs w:val="24"/>
        </w:rPr>
        <w:t>tilesets</w:t>
      </w:r>
      <w:proofErr w:type="spellEnd"/>
      <w:r w:rsidR="00773BAE" w:rsidRPr="00030ECE">
        <w:rPr>
          <w:rFonts w:ascii="Constantia" w:hAnsi="Constantia"/>
          <w:sz w:val="24"/>
          <w:szCs w:val="24"/>
        </w:rPr>
        <w:t xml:space="preserve"> into </w:t>
      </w:r>
      <w:proofErr w:type="spellStart"/>
      <w:r w:rsidR="00773BAE" w:rsidRPr="00030ECE">
        <w:rPr>
          <w:rFonts w:ascii="Constantia" w:hAnsi="Constantia"/>
          <w:sz w:val="24"/>
          <w:szCs w:val="24"/>
        </w:rPr>
        <w:t>Mapbox</w:t>
      </w:r>
      <w:proofErr w:type="spellEnd"/>
      <w:r w:rsidR="00773BAE" w:rsidRPr="00030ECE">
        <w:rPr>
          <w:rFonts w:ascii="Constantia" w:hAnsi="Constantia"/>
          <w:sz w:val="24"/>
          <w:szCs w:val="24"/>
        </w:rPr>
        <w:t xml:space="preserve"> to plot the boundary </w:t>
      </w:r>
      <w:r w:rsidR="009C1F66" w:rsidRPr="00030ECE">
        <w:rPr>
          <w:rFonts w:ascii="Constantia" w:hAnsi="Constantia"/>
          <w:sz w:val="24"/>
          <w:szCs w:val="24"/>
        </w:rPr>
        <w:t>of the boroughs on the map of London. Each of these boroughs are identified by an area code which can be used to map them with the dataset.</w:t>
      </w:r>
    </w:p>
    <w:p w14:paraId="5A29C7C9" w14:textId="09BE4228" w:rsidR="00FA03F5" w:rsidRPr="00030ECE" w:rsidRDefault="00FA03F5" w:rsidP="00857983">
      <w:pPr>
        <w:pStyle w:val="ListParagraph"/>
        <w:jc w:val="both"/>
        <w:rPr>
          <w:rFonts w:ascii="Constantia" w:hAnsi="Constantia"/>
          <w:sz w:val="24"/>
          <w:szCs w:val="24"/>
        </w:rPr>
      </w:pPr>
    </w:p>
    <w:p w14:paraId="741FFFAB" w14:textId="10E599BF" w:rsidR="00E42EB2" w:rsidRPr="00030ECE" w:rsidRDefault="00FA03F5" w:rsidP="00A251FC">
      <w:pPr>
        <w:pStyle w:val="ListParagraph"/>
        <w:jc w:val="both"/>
        <w:rPr>
          <w:rFonts w:ascii="Constantia" w:hAnsi="Constantia"/>
          <w:sz w:val="24"/>
          <w:szCs w:val="24"/>
        </w:rPr>
      </w:pPr>
      <w:r w:rsidRPr="00030ECE">
        <w:rPr>
          <w:rFonts w:ascii="Constantia" w:hAnsi="Constantia"/>
          <w:sz w:val="24"/>
          <w:szCs w:val="24"/>
        </w:rPr>
        <w:t xml:space="preserve">To provide a level of interactivity to the visualization, we have introduced 2 input controls that allow the user to control the years between 2004 and 2017 and the disabled employment/unemployment rates. </w:t>
      </w:r>
      <w:r w:rsidR="00416701" w:rsidRPr="00030ECE">
        <w:rPr>
          <w:rFonts w:ascii="Constantia" w:hAnsi="Constantia"/>
          <w:sz w:val="24"/>
          <w:szCs w:val="24"/>
        </w:rPr>
        <w:t xml:space="preserve">This was achieved by providing 2 radio controls to toggle between the employment and unemployment rates using the bootstrap </w:t>
      </w:r>
      <w:r w:rsidR="00783419" w:rsidRPr="00030ECE">
        <w:rPr>
          <w:rFonts w:ascii="Constantia" w:hAnsi="Constantia"/>
          <w:sz w:val="24"/>
          <w:szCs w:val="24"/>
        </w:rPr>
        <w:t xml:space="preserve">(Otto, 2019) </w:t>
      </w:r>
      <w:r w:rsidR="00416701" w:rsidRPr="00030ECE">
        <w:rPr>
          <w:rFonts w:ascii="Constantia" w:hAnsi="Constantia"/>
          <w:sz w:val="24"/>
          <w:szCs w:val="24"/>
        </w:rPr>
        <w:t xml:space="preserve">open source toolkit for developing with JS. A lightweight JS library called </w:t>
      </w:r>
      <w:proofErr w:type="spellStart"/>
      <w:r w:rsidR="00416701" w:rsidRPr="00030ECE">
        <w:rPr>
          <w:rFonts w:ascii="Constantia" w:hAnsi="Constantia"/>
          <w:sz w:val="24"/>
          <w:szCs w:val="24"/>
        </w:rPr>
        <w:t>noUiSlider</w:t>
      </w:r>
      <w:proofErr w:type="spellEnd"/>
      <w:r w:rsidR="00783419" w:rsidRPr="00030ECE">
        <w:rPr>
          <w:rFonts w:ascii="Constantia" w:hAnsi="Constantia"/>
          <w:sz w:val="24"/>
          <w:szCs w:val="24"/>
        </w:rPr>
        <w:t xml:space="preserve"> (</w:t>
      </w:r>
      <w:proofErr w:type="spellStart"/>
      <w:r w:rsidR="00783419" w:rsidRPr="00030ECE">
        <w:rPr>
          <w:rFonts w:ascii="Constantia" w:hAnsi="Constantia"/>
          <w:sz w:val="24"/>
          <w:szCs w:val="24"/>
        </w:rPr>
        <w:t>Gersen</w:t>
      </w:r>
      <w:proofErr w:type="spellEnd"/>
      <w:r w:rsidR="00783419" w:rsidRPr="00030ECE">
        <w:rPr>
          <w:rFonts w:ascii="Constantia" w:hAnsi="Constantia"/>
          <w:sz w:val="24"/>
          <w:szCs w:val="24"/>
        </w:rPr>
        <w:t>, 2019)</w:t>
      </w:r>
      <w:r w:rsidR="00416701" w:rsidRPr="00030ECE">
        <w:rPr>
          <w:rFonts w:ascii="Constantia" w:hAnsi="Constantia"/>
          <w:sz w:val="24"/>
          <w:szCs w:val="24"/>
        </w:rPr>
        <w:t xml:space="preserve"> was used to setup a slider to allow the users to navigate between years in the dataset.</w:t>
      </w:r>
      <w:r w:rsidR="0087105B" w:rsidRPr="00030ECE">
        <w:rPr>
          <w:rFonts w:ascii="Constantia" w:hAnsi="Constantia"/>
          <w:sz w:val="24"/>
          <w:szCs w:val="24"/>
        </w:rPr>
        <w:t xml:space="preserve"> Based on the selected radio control and the year selected on the slider</w:t>
      </w:r>
      <w:r w:rsidR="00A251FC" w:rsidRPr="00030ECE">
        <w:rPr>
          <w:rFonts w:ascii="Constantia" w:hAnsi="Constantia"/>
          <w:sz w:val="24"/>
          <w:szCs w:val="24"/>
        </w:rPr>
        <w:t xml:space="preserve">, the boroughs on the map get </w:t>
      </w:r>
      <w:r w:rsidR="00030ECE" w:rsidRPr="00030ECE">
        <w:rPr>
          <w:rFonts w:ascii="Constantia" w:hAnsi="Constantia"/>
          <w:sz w:val="24"/>
          <w:szCs w:val="24"/>
        </w:rPr>
        <w:t>coloured</w:t>
      </w:r>
      <w:r w:rsidR="00A251FC" w:rsidRPr="00030ECE">
        <w:rPr>
          <w:rFonts w:ascii="Constantia" w:hAnsi="Constantia"/>
          <w:sz w:val="24"/>
          <w:szCs w:val="24"/>
        </w:rPr>
        <w:t xml:space="preserve"> based on</w:t>
      </w:r>
      <w:r w:rsidR="00E42EB2" w:rsidRPr="00030ECE">
        <w:rPr>
          <w:rFonts w:ascii="Constantia" w:hAnsi="Constantia"/>
          <w:sz w:val="24"/>
          <w:szCs w:val="24"/>
        </w:rPr>
        <w:t xml:space="preserve"> their data in the dataset. </w:t>
      </w:r>
    </w:p>
    <w:p w14:paraId="33C50AD0" w14:textId="77777777" w:rsidR="00E42EB2" w:rsidRPr="00030ECE" w:rsidRDefault="00E42EB2" w:rsidP="00A251FC">
      <w:pPr>
        <w:pStyle w:val="ListParagraph"/>
        <w:jc w:val="both"/>
        <w:rPr>
          <w:rFonts w:ascii="Constantia" w:hAnsi="Constantia"/>
          <w:sz w:val="24"/>
          <w:szCs w:val="24"/>
        </w:rPr>
      </w:pPr>
    </w:p>
    <w:p w14:paraId="3F72B7A1" w14:textId="482EEAF3" w:rsidR="00916DB3" w:rsidRPr="00030ECE" w:rsidRDefault="00916DB3" w:rsidP="00A251FC">
      <w:pPr>
        <w:pStyle w:val="ListParagraph"/>
        <w:jc w:val="both"/>
        <w:rPr>
          <w:rFonts w:ascii="Constantia" w:hAnsi="Constantia"/>
          <w:sz w:val="24"/>
          <w:szCs w:val="24"/>
        </w:rPr>
      </w:pPr>
    </w:p>
    <w:p w14:paraId="59F69C10" w14:textId="77777777" w:rsidR="001D4931" w:rsidRPr="00030ECE" w:rsidRDefault="00916DB3" w:rsidP="001D4931">
      <w:pPr>
        <w:pStyle w:val="ListParagraph"/>
        <w:keepNext/>
        <w:jc w:val="center"/>
      </w:pPr>
      <w:r w:rsidRPr="00030ECE">
        <w:rPr>
          <w:rFonts w:ascii="Constantia" w:hAnsi="Constantia"/>
          <w:noProof/>
          <w:sz w:val="24"/>
          <w:szCs w:val="24"/>
        </w:rPr>
        <w:drawing>
          <wp:inline distT="0" distB="0" distL="0" distR="0" wp14:anchorId="21626766" wp14:editId="57257CA9">
            <wp:extent cx="4877051" cy="2540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051" cy="2540131"/>
                    </a:xfrm>
                    <a:prstGeom prst="rect">
                      <a:avLst/>
                    </a:prstGeom>
                  </pic:spPr>
                </pic:pic>
              </a:graphicData>
            </a:graphic>
          </wp:inline>
        </w:drawing>
      </w:r>
    </w:p>
    <w:p w14:paraId="4AF84657" w14:textId="22A30622" w:rsidR="00916DB3" w:rsidRPr="00030ECE" w:rsidRDefault="001D4931" w:rsidP="001D493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11</w:t>
      </w:r>
      <w:r w:rsidRPr="00030ECE">
        <w:fldChar w:fldCharType="end"/>
      </w:r>
      <w:r w:rsidR="004C0FCA" w:rsidRPr="00030ECE">
        <w:t xml:space="preserve"> – Automatically Rendered Chart based on-hover action</w:t>
      </w:r>
    </w:p>
    <w:p w14:paraId="6AEC4CCF" w14:textId="77777777" w:rsidR="00916DB3" w:rsidRPr="00030ECE" w:rsidRDefault="00916DB3" w:rsidP="00A251FC">
      <w:pPr>
        <w:pStyle w:val="ListParagraph"/>
        <w:jc w:val="both"/>
        <w:rPr>
          <w:rFonts w:ascii="Constantia" w:hAnsi="Constantia"/>
          <w:sz w:val="24"/>
          <w:szCs w:val="24"/>
        </w:rPr>
      </w:pPr>
    </w:p>
    <w:p w14:paraId="4B02A48E" w14:textId="731AB6EF" w:rsidR="00F8670F" w:rsidRPr="00030ECE" w:rsidRDefault="007908C3" w:rsidP="00A251FC">
      <w:pPr>
        <w:pStyle w:val="ListParagraph"/>
        <w:jc w:val="both"/>
        <w:rPr>
          <w:rFonts w:ascii="Constantia" w:hAnsi="Constantia"/>
          <w:sz w:val="24"/>
          <w:szCs w:val="24"/>
        </w:rPr>
      </w:pPr>
      <w:r w:rsidRPr="00030ECE">
        <w:rPr>
          <w:rFonts w:ascii="Constantia" w:hAnsi="Constantia"/>
          <w:sz w:val="24"/>
          <w:szCs w:val="24"/>
        </w:rPr>
        <w:t>There is also an on-hover action setup which renders a chart and statistics for a borough based on which borough the mouse is pointed over. A prebuilt JS library called chart.js</w:t>
      </w:r>
      <w:r w:rsidR="00783419" w:rsidRPr="00030ECE">
        <w:rPr>
          <w:rFonts w:ascii="Constantia" w:hAnsi="Constantia"/>
          <w:sz w:val="24"/>
          <w:szCs w:val="24"/>
        </w:rPr>
        <w:t xml:space="preserve"> (Chartjs.org, 2019)</w:t>
      </w:r>
      <w:r w:rsidRPr="00030ECE">
        <w:rPr>
          <w:rFonts w:ascii="Constantia" w:hAnsi="Constantia"/>
          <w:sz w:val="24"/>
          <w:szCs w:val="24"/>
        </w:rPr>
        <w:t xml:space="preserve"> was used to render charts that show the journey of a borough’s disabled employment through the years against the non-disabled employment rate.</w:t>
      </w:r>
    </w:p>
    <w:p w14:paraId="1BCBF6DB" w14:textId="77777777" w:rsidR="007908C3" w:rsidRPr="00030ECE" w:rsidRDefault="007908C3" w:rsidP="00A251FC">
      <w:pPr>
        <w:pStyle w:val="ListParagraph"/>
        <w:jc w:val="both"/>
        <w:rPr>
          <w:rFonts w:ascii="Constantia" w:hAnsi="Constantia"/>
          <w:sz w:val="24"/>
          <w:szCs w:val="24"/>
        </w:rPr>
      </w:pPr>
    </w:p>
    <w:p w14:paraId="098C7CAE" w14:textId="5CEF79FB" w:rsidR="001D4931" w:rsidRPr="00030ECE" w:rsidRDefault="001D4931" w:rsidP="00A251FC">
      <w:pPr>
        <w:pStyle w:val="ListParagraph"/>
        <w:jc w:val="both"/>
        <w:rPr>
          <w:rFonts w:ascii="Constantia" w:hAnsi="Constantia"/>
          <w:sz w:val="24"/>
          <w:szCs w:val="24"/>
        </w:rPr>
      </w:pPr>
      <w:r w:rsidRPr="00030ECE">
        <w:rPr>
          <w:rFonts w:ascii="Constantia" w:hAnsi="Constantia"/>
          <w:sz w:val="24"/>
          <w:szCs w:val="24"/>
        </w:rPr>
        <w:t xml:space="preserve">The statistics section displays a standard text with variables changing based on the </w:t>
      </w:r>
      <w:r w:rsidR="00762BD0" w:rsidRPr="00030ECE">
        <w:rPr>
          <w:rFonts w:ascii="Constantia" w:hAnsi="Constantia"/>
          <w:sz w:val="24"/>
          <w:szCs w:val="24"/>
        </w:rPr>
        <w:t>on-hover</w:t>
      </w:r>
      <w:r w:rsidRPr="00030ECE">
        <w:rPr>
          <w:rFonts w:ascii="Constantia" w:hAnsi="Constantia"/>
          <w:sz w:val="24"/>
          <w:szCs w:val="24"/>
        </w:rPr>
        <w:t xml:space="preserve"> action.</w:t>
      </w:r>
      <w:r w:rsidR="00762BD0" w:rsidRPr="00030ECE">
        <w:rPr>
          <w:rFonts w:ascii="Constantia" w:hAnsi="Constantia"/>
          <w:sz w:val="24"/>
          <w:szCs w:val="24"/>
        </w:rPr>
        <w:t xml:space="preserve"> The text is </w:t>
      </w:r>
      <w:r w:rsidR="0066367E" w:rsidRPr="00030ECE">
        <w:rPr>
          <w:rFonts w:ascii="Constantia" w:hAnsi="Constantia"/>
          <w:sz w:val="24"/>
          <w:szCs w:val="24"/>
        </w:rPr>
        <w:t>having</w:t>
      </w:r>
      <w:r w:rsidR="00762BD0" w:rsidRPr="00030ECE">
        <w:rPr>
          <w:rFonts w:ascii="Constantia" w:hAnsi="Constantia"/>
          <w:sz w:val="24"/>
          <w:szCs w:val="24"/>
        </w:rPr>
        <w:t xml:space="preserve"> variable statistics which varies based on the borough hovered on.</w:t>
      </w:r>
    </w:p>
    <w:p w14:paraId="4F80810A" w14:textId="7DA40CB5" w:rsidR="00762BD0" w:rsidRPr="00030ECE" w:rsidRDefault="00762BD0" w:rsidP="00A251FC">
      <w:pPr>
        <w:pStyle w:val="ListParagraph"/>
        <w:jc w:val="both"/>
        <w:rPr>
          <w:rFonts w:ascii="Constantia" w:hAnsi="Constantia"/>
          <w:sz w:val="24"/>
          <w:szCs w:val="24"/>
        </w:rPr>
      </w:pPr>
    </w:p>
    <w:p w14:paraId="68FB9152" w14:textId="77777777" w:rsidR="00762BD0" w:rsidRPr="00030ECE" w:rsidRDefault="00762BD0" w:rsidP="00762BD0">
      <w:pPr>
        <w:pStyle w:val="ListParagraph"/>
        <w:keepNext/>
        <w:jc w:val="center"/>
      </w:pPr>
      <w:r w:rsidRPr="00030ECE">
        <w:rPr>
          <w:rFonts w:ascii="Constantia" w:hAnsi="Constantia"/>
          <w:noProof/>
          <w:sz w:val="24"/>
          <w:szCs w:val="24"/>
        </w:rPr>
        <w:drawing>
          <wp:inline distT="0" distB="0" distL="0" distR="0" wp14:anchorId="0B5866A2" wp14:editId="5965FA3D">
            <wp:extent cx="4845299" cy="1111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299" cy="1111307"/>
                    </a:xfrm>
                    <a:prstGeom prst="rect">
                      <a:avLst/>
                    </a:prstGeom>
                  </pic:spPr>
                </pic:pic>
              </a:graphicData>
            </a:graphic>
          </wp:inline>
        </w:drawing>
      </w:r>
    </w:p>
    <w:p w14:paraId="198869D4" w14:textId="1E1180D6" w:rsidR="00762BD0" w:rsidRPr="00030ECE" w:rsidRDefault="00762BD0" w:rsidP="00762BD0">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12</w:t>
      </w:r>
      <w:r w:rsidRPr="00030ECE">
        <w:fldChar w:fldCharType="end"/>
      </w:r>
      <w:r w:rsidR="004C0FCA" w:rsidRPr="00030ECE">
        <w:t xml:space="preserve"> – Automatically rendered statistical data based on-hover action</w:t>
      </w:r>
    </w:p>
    <w:p w14:paraId="5BB712B8" w14:textId="77777777" w:rsidR="001D4931" w:rsidRPr="00030ECE" w:rsidRDefault="001D4931" w:rsidP="00A251FC">
      <w:pPr>
        <w:pStyle w:val="ListParagraph"/>
        <w:jc w:val="both"/>
        <w:rPr>
          <w:rFonts w:ascii="Constantia" w:hAnsi="Constantia"/>
          <w:sz w:val="24"/>
          <w:szCs w:val="24"/>
        </w:rPr>
      </w:pPr>
    </w:p>
    <w:p w14:paraId="2DA235F4" w14:textId="77777777" w:rsidR="00762BD0" w:rsidRPr="00030ECE" w:rsidRDefault="00E42EB2" w:rsidP="00A251FC">
      <w:pPr>
        <w:pStyle w:val="ListParagraph"/>
        <w:jc w:val="both"/>
        <w:rPr>
          <w:rFonts w:ascii="Constantia" w:hAnsi="Constantia"/>
          <w:sz w:val="24"/>
          <w:szCs w:val="24"/>
        </w:rPr>
      </w:pPr>
      <w:r w:rsidRPr="00030ECE">
        <w:rPr>
          <w:rFonts w:ascii="Constantia" w:hAnsi="Constantia"/>
          <w:sz w:val="24"/>
          <w:szCs w:val="24"/>
        </w:rPr>
        <w:t xml:space="preserve">The script is designed to fetch the </w:t>
      </w:r>
      <w:r w:rsidR="004B68E4" w:rsidRPr="00030ECE">
        <w:rPr>
          <w:rFonts w:ascii="Constantia" w:hAnsi="Constantia"/>
          <w:sz w:val="24"/>
          <w:szCs w:val="24"/>
        </w:rPr>
        <w:t xml:space="preserve">borough code from the </w:t>
      </w:r>
      <w:proofErr w:type="spellStart"/>
      <w:r w:rsidR="004B68E4" w:rsidRPr="00030ECE">
        <w:rPr>
          <w:rFonts w:ascii="Constantia" w:hAnsi="Constantia"/>
          <w:sz w:val="24"/>
          <w:szCs w:val="24"/>
        </w:rPr>
        <w:t>tileset</w:t>
      </w:r>
      <w:proofErr w:type="spellEnd"/>
      <w:r w:rsidR="004B68E4" w:rsidRPr="00030ECE">
        <w:rPr>
          <w:rFonts w:ascii="Constantia" w:hAnsi="Constantia"/>
          <w:sz w:val="24"/>
          <w:szCs w:val="24"/>
        </w:rPr>
        <w:t xml:space="preserve"> and matching it with the dataset. This is then fed to the chart.js and the dynamic statistic text to display.</w:t>
      </w:r>
      <w:r w:rsidR="00762BD0" w:rsidRPr="00030ECE">
        <w:rPr>
          <w:rFonts w:ascii="Constantia" w:hAnsi="Constantia"/>
          <w:sz w:val="24"/>
          <w:szCs w:val="24"/>
        </w:rPr>
        <w:t xml:space="preserve"> </w:t>
      </w:r>
    </w:p>
    <w:p w14:paraId="092D134C" w14:textId="77777777" w:rsidR="00762BD0" w:rsidRPr="00030ECE" w:rsidRDefault="00762BD0" w:rsidP="00A251FC">
      <w:pPr>
        <w:pStyle w:val="ListParagraph"/>
        <w:jc w:val="both"/>
        <w:rPr>
          <w:rFonts w:ascii="Constantia" w:hAnsi="Constantia"/>
          <w:sz w:val="24"/>
          <w:szCs w:val="24"/>
        </w:rPr>
      </w:pPr>
    </w:p>
    <w:p w14:paraId="37DAFE32" w14:textId="2072FF8F" w:rsidR="00C63FBB" w:rsidRPr="00030ECE" w:rsidRDefault="00762BD0" w:rsidP="00A251FC">
      <w:pPr>
        <w:pStyle w:val="ListParagraph"/>
        <w:jc w:val="both"/>
        <w:rPr>
          <w:rFonts w:ascii="Constantia" w:hAnsi="Constantia"/>
          <w:sz w:val="24"/>
          <w:szCs w:val="24"/>
        </w:rPr>
      </w:pPr>
      <w:r w:rsidRPr="00030ECE">
        <w:rPr>
          <w:rFonts w:ascii="Constantia" w:hAnsi="Constantia"/>
          <w:sz w:val="24"/>
          <w:szCs w:val="24"/>
        </w:rPr>
        <w:t>The final visualization</w:t>
      </w:r>
      <w:r w:rsidR="00A47A91" w:rsidRPr="00030ECE">
        <w:rPr>
          <w:rFonts w:ascii="Constantia" w:hAnsi="Constantia"/>
          <w:sz w:val="24"/>
          <w:szCs w:val="24"/>
        </w:rPr>
        <w:t xml:space="preserve"> design came out as shown in Figure 13.</w:t>
      </w:r>
    </w:p>
    <w:p w14:paraId="76C2DB46" w14:textId="77777777" w:rsidR="007908C3" w:rsidRPr="00030ECE" w:rsidRDefault="007908C3" w:rsidP="00A251FC">
      <w:pPr>
        <w:pStyle w:val="ListParagraph"/>
        <w:jc w:val="both"/>
        <w:rPr>
          <w:rFonts w:ascii="Constantia" w:hAnsi="Constantia"/>
          <w:sz w:val="24"/>
          <w:szCs w:val="24"/>
        </w:rPr>
      </w:pPr>
    </w:p>
    <w:p w14:paraId="6464F2C7" w14:textId="77777777" w:rsidR="005B32F8" w:rsidRPr="00030ECE" w:rsidRDefault="00A251FC" w:rsidP="005B32F8">
      <w:pPr>
        <w:keepNext/>
        <w:jc w:val="center"/>
      </w:pPr>
      <w:r w:rsidRPr="00030ECE">
        <w:rPr>
          <w:noProof/>
        </w:rPr>
        <w:lastRenderedPageBreak/>
        <w:drawing>
          <wp:inline distT="0" distB="0" distL="0" distR="0" wp14:anchorId="43911608" wp14:editId="51D9C5DF">
            <wp:extent cx="4730750" cy="2861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7674" cy="2872083"/>
                    </a:xfrm>
                    <a:prstGeom prst="rect">
                      <a:avLst/>
                    </a:prstGeom>
                  </pic:spPr>
                </pic:pic>
              </a:graphicData>
            </a:graphic>
          </wp:inline>
        </w:drawing>
      </w:r>
    </w:p>
    <w:p w14:paraId="71D927B1" w14:textId="0AC9541D" w:rsidR="00A251FC" w:rsidRPr="00030ECE" w:rsidRDefault="005B32F8" w:rsidP="005B32F8">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13</w:t>
      </w:r>
      <w:r w:rsidRPr="00030ECE">
        <w:fldChar w:fldCharType="end"/>
      </w:r>
      <w:r w:rsidRPr="00030ECE">
        <w:t xml:space="preserve"> London Disabled Employment Statistics Design</w:t>
      </w:r>
      <w:r w:rsidR="005A6BD8" w:rsidRPr="00030ECE">
        <w:t xml:space="preserve"> </w:t>
      </w:r>
    </w:p>
    <w:p w14:paraId="24A910F6" w14:textId="10401EB9" w:rsidR="00762BD0" w:rsidRPr="00030ECE" w:rsidRDefault="00762BD0" w:rsidP="00762BD0">
      <w:pPr>
        <w:pStyle w:val="Heading1"/>
        <w:numPr>
          <w:ilvl w:val="1"/>
          <w:numId w:val="1"/>
        </w:numPr>
        <w:rPr>
          <w:rFonts w:ascii="Constantia" w:hAnsi="Constantia"/>
          <w:color w:val="007789"/>
          <w:sz w:val="26"/>
          <w:szCs w:val="26"/>
        </w:rPr>
      </w:pPr>
      <w:r w:rsidRPr="00030ECE">
        <w:rPr>
          <w:rFonts w:ascii="Constantia" w:hAnsi="Constantia"/>
          <w:color w:val="007789"/>
        </w:rPr>
        <w:t xml:space="preserve"> </w:t>
      </w:r>
      <w:bookmarkStart w:id="113" w:name="_Toc9882774"/>
      <w:r w:rsidRPr="00030ECE">
        <w:rPr>
          <w:rFonts w:ascii="Constantia" w:hAnsi="Constantia"/>
          <w:color w:val="007789"/>
          <w:sz w:val="26"/>
          <w:szCs w:val="26"/>
        </w:rPr>
        <w:t>Results</w:t>
      </w:r>
      <w:bookmarkEnd w:id="113"/>
    </w:p>
    <w:p w14:paraId="345C2A70" w14:textId="5AC30B75" w:rsidR="00762BD0" w:rsidRPr="00030ECE" w:rsidRDefault="00762BD0" w:rsidP="00762BD0"/>
    <w:p w14:paraId="079B76C7" w14:textId="7D5CD47C" w:rsidR="00762BD0" w:rsidRPr="00030ECE" w:rsidRDefault="00F8670F" w:rsidP="00B361B5">
      <w:pPr>
        <w:ind w:left="720"/>
        <w:jc w:val="both"/>
      </w:pPr>
      <w:r w:rsidRPr="00030ECE">
        <w:rPr>
          <w:rFonts w:ascii="Constantia" w:hAnsi="Constantia"/>
          <w:sz w:val="24"/>
          <w:szCs w:val="24"/>
        </w:rPr>
        <w:t xml:space="preserve">Reviewing the final visualization, it </w:t>
      </w:r>
      <w:r w:rsidR="00540A60" w:rsidRPr="00030ECE">
        <w:rPr>
          <w:rFonts w:ascii="Constantia" w:hAnsi="Constantia"/>
          <w:sz w:val="24"/>
          <w:szCs w:val="24"/>
        </w:rPr>
        <w:t>could</w:t>
      </w:r>
      <w:r w:rsidRPr="00030ECE">
        <w:rPr>
          <w:rFonts w:ascii="Constantia" w:hAnsi="Constantia"/>
          <w:sz w:val="24"/>
          <w:szCs w:val="24"/>
        </w:rPr>
        <w:t xml:space="preserve"> be </w:t>
      </w:r>
      <w:r w:rsidR="00030ECE" w:rsidRPr="00030ECE">
        <w:rPr>
          <w:rFonts w:ascii="Constantia" w:hAnsi="Constantia"/>
          <w:sz w:val="24"/>
          <w:szCs w:val="24"/>
        </w:rPr>
        <w:t>noted that</w:t>
      </w:r>
      <w:r w:rsidR="00B361B5" w:rsidRPr="00030ECE">
        <w:rPr>
          <w:rFonts w:ascii="Constantia" w:hAnsi="Constantia"/>
          <w:sz w:val="24"/>
          <w:szCs w:val="24"/>
        </w:rPr>
        <w:t xml:space="preserve"> that the employment rate across London</w:t>
      </w:r>
    </w:p>
    <w:p w14:paraId="40B7F34B" w14:textId="12609F1C" w:rsidR="0005155A" w:rsidRPr="00030ECE" w:rsidRDefault="002C6A2F" w:rsidP="00762BD0">
      <w:pPr>
        <w:pStyle w:val="Heading1"/>
        <w:numPr>
          <w:ilvl w:val="0"/>
          <w:numId w:val="1"/>
        </w:numPr>
        <w:rPr>
          <w:rFonts w:ascii="Constantia" w:hAnsi="Constantia"/>
          <w:color w:val="007789"/>
        </w:rPr>
      </w:pPr>
      <w:bookmarkStart w:id="114" w:name="_Toc9882775"/>
      <w:r w:rsidRPr="00030ECE">
        <w:rPr>
          <w:rFonts w:ascii="Constantia" w:hAnsi="Constantia"/>
          <w:color w:val="007789"/>
        </w:rPr>
        <w:t>Wheelchair Accessible Businesses in London</w:t>
      </w:r>
      <w:bookmarkEnd w:id="114"/>
    </w:p>
    <w:p w14:paraId="0F3044F0" w14:textId="77777777" w:rsidR="00540A60" w:rsidRPr="00030ECE" w:rsidRDefault="00540A60"/>
    <w:p w14:paraId="18ADF6AC" w14:textId="3C47E364" w:rsidR="00540A60" w:rsidRPr="00030ECE" w:rsidRDefault="00540A60" w:rsidP="00540A60">
      <w:pPr>
        <w:pStyle w:val="ListParagraph"/>
        <w:numPr>
          <w:ilvl w:val="1"/>
          <w:numId w:val="1"/>
        </w:numPr>
      </w:pPr>
      <w:r w:rsidRPr="00030ECE">
        <w:rPr>
          <w:rFonts w:ascii="Constantia" w:eastAsiaTheme="majorEastAsia" w:hAnsi="Constantia" w:cstheme="majorBidi"/>
          <w:color w:val="007789"/>
          <w:sz w:val="26"/>
          <w:szCs w:val="26"/>
        </w:rPr>
        <w:t xml:space="preserve"> Design &amp; Approach</w:t>
      </w:r>
    </w:p>
    <w:p w14:paraId="2CEB4527" w14:textId="6FEF3263" w:rsidR="00540A60" w:rsidRPr="00030ECE" w:rsidRDefault="00540A60" w:rsidP="00540A60">
      <w:pPr>
        <w:pStyle w:val="ListParagraph"/>
        <w:rPr>
          <w:rFonts w:ascii="Constantia" w:eastAsiaTheme="majorEastAsia" w:hAnsi="Constantia" w:cstheme="majorBidi"/>
          <w:color w:val="007789"/>
          <w:sz w:val="26"/>
          <w:szCs w:val="26"/>
        </w:rPr>
      </w:pPr>
    </w:p>
    <w:p w14:paraId="6BA50A49" w14:textId="386939F7" w:rsidR="00540A60" w:rsidRPr="00030ECE" w:rsidRDefault="00540A60" w:rsidP="00540A60">
      <w:pPr>
        <w:pStyle w:val="ListParagraph"/>
        <w:jc w:val="both"/>
        <w:rPr>
          <w:rFonts w:ascii="Constantia" w:hAnsi="Constantia"/>
          <w:sz w:val="24"/>
          <w:szCs w:val="24"/>
        </w:rPr>
      </w:pPr>
      <w:r w:rsidRPr="00030ECE">
        <w:rPr>
          <w:rFonts w:ascii="Constantia" w:hAnsi="Constantia"/>
          <w:sz w:val="24"/>
          <w:szCs w:val="24"/>
        </w:rPr>
        <w:t xml:space="preserve">This section focuses on wheelchair accessible businesses, which can reflect the living convenience for disabled people who travelling around by wheelchair. </w:t>
      </w:r>
      <w:r w:rsidR="001A4196">
        <w:rPr>
          <w:rFonts w:ascii="Constantia" w:hAnsi="Constantia"/>
          <w:sz w:val="24"/>
          <w:szCs w:val="24"/>
        </w:rPr>
        <w:t>A</w:t>
      </w:r>
      <w:r w:rsidR="001A4196">
        <w:rPr>
          <w:rFonts w:ascii="Constantia" w:hAnsi="Constantia" w:hint="eastAsia"/>
          <w:sz w:val="24"/>
          <w:szCs w:val="24"/>
          <w:lang w:eastAsia="zh-CN"/>
        </w:rPr>
        <w:t>s</w:t>
      </w:r>
      <w:r w:rsidRPr="00030ECE">
        <w:rPr>
          <w:rFonts w:ascii="Constantia" w:hAnsi="Constantia"/>
          <w:sz w:val="24"/>
          <w:szCs w:val="24"/>
        </w:rPr>
        <w:t xml:space="preserve"> nearly 1 in 5 people are disabled in the UK, wheelchair accessibility is not only important for disabled people, but also beneficial for the owner of a business so that the target market can be enlarged </w:t>
      </w:r>
      <w:r w:rsidR="001A4196">
        <w:rPr>
          <w:rFonts w:ascii="Constantia" w:hAnsi="Constantia" w:hint="eastAsia"/>
          <w:sz w:val="24"/>
          <w:szCs w:val="24"/>
          <w:lang w:val="en-US" w:eastAsia="zh-CN"/>
        </w:rPr>
        <w:t>con</w:t>
      </w:r>
      <w:r w:rsidR="001A4196">
        <w:rPr>
          <w:rFonts w:ascii="Constantia" w:hAnsi="Constantia"/>
          <w:sz w:val="24"/>
          <w:szCs w:val="24"/>
          <w:lang w:val="en-US" w:eastAsia="zh-CN"/>
        </w:rPr>
        <w:t xml:space="preserve">siderably </w:t>
      </w:r>
      <w:r w:rsidRPr="00030ECE">
        <w:rPr>
          <w:rFonts w:ascii="Constantia" w:hAnsi="Constantia"/>
          <w:sz w:val="24"/>
          <w:szCs w:val="24"/>
        </w:rPr>
        <w:t xml:space="preserve">(Euan's Guide, 2019). To visualize and </w:t>
      </w:r>
      <w:r w:rsidR="00030ECE" w:rsidRPr="00030ECE">
        <w:rPr>
          <w:rFonts w:ascii="Constantia" w:hAnsi="Constantia"/>
          <w:sz w:val="24"/>
          <w:szCs w:val="24"/>
        </w:rPr>
        <w:t>analyse</w:t>
      </w:r>
      <w:r w:rsidRPr="00030ECE">
        <w:rPr>
          <w:rFonts w:ascii="Constantia" w:hAnsi="Constantia"/>
          <w:sz w:val="24"/>
          <w:szCs w:val="24"/>
        </w:rPr>
        <w:t xml:space="preserve"> the current situation about wheelchair accessible businesses, data from Yelp – a famous review forum</w:t>
      </w:r>
      <w:r w:rsidR="001A4196">
        <w:rPr>
          <w:rFonts w:ascii="Constantia" w:hAnsi="Constantia"/>
          <w:sz w:val="24"/>
          <w:szCs w:val="24"/>
        </w:rPr>
        <w:t>,</w:t>
      </w:r>
      <w:r w:rsidRPr="00030ECE">
        <w:rPr>
          <w:rFonts w:ascii="Constantia" w:hAnsi="Constantia"/>
          <w:sz w:val="24"/>
          <w:szCs w:val="24"/>
        </w:rPr>
        <w:t xml:space="preserve"> is being used. London, which has the most businesses </w:t>
      </w:r>
      <w:r w:rsidR="001A4196">
        <w:rPr>
          <w:rFonts w:ascii="Constantia" w:hAnsi="Constantia"/>
          <w:sz w:val="24"/>
          <w:szCs w:val="24"/>
        </w:rPr>
        <w:t>as the capital of UK</w:t>
      </w:r>
      <w:r w:rsidRPr="00030ECE">
        <w:rPr>
          <w:rFonts w:ascii="Constantia" w:hAnsi="Constantia"/>
          <w:sz w:val="24"/>
          <w:szCs w:val="24"/>
        </w:rPr>
        <w:t xml:space="preserve">, has been chosen as the case. </w:t>
      </w:r>
    </w:p>
    <w:p w14:paraId="35888190" w14:textId="77777777" w:rsidR="00540A60" w:rsidRPr="00030ECE" w:rsidRDefault="00540A60" w:rsidP="00540A60">
      <w:pPr>
        <w:pStyle w:val="ListParagraph"/>
      </w:pPr>
    </w:p>
    <w:p w14:paraId="50DF52A5" w14:textId="2F44EA81" w:rsidR="00540A60" w:rsidRPr="00030ECE" w:rsidRDefault="00540A60" w:rsidP="00540A60">
      <w:pPr>
        <w:pStyle w:val="ListParagraph"/>
        <w:numPr>
          <w:ilvl w:val="2"/>
          <w:numId w:val="1"/>
        </w:numPr>
        <w:rPr>
          <w:rFonts w:ascii="Constantia" w:eastAsiaTheme="majorEastAsia" w:hAnsi="Constantia" w:cstheme="majorBidi"/>
          <w:color w:val="007789"/>
          <w:sz w:val="24"/>
          <w:szCs w:val="24"/>
        </w:rPr>
      </w:pPr>
      <w:r w:rsidRPr="00030ECE">
        <w:rPr>
          <w:rFonts w:ascii="Constantia" w:eastAsiaTheme="majorEastAsia" w:hAnsi="Constantia" w:cstheme="majorBidi"/>
          <w:color w:val="007789"/>
          <w:sz w:val="24"/>
          <w:szCs w:val="24"/>
        </w:rPr>
        <w:t>Objectives</w:t>
      </w:r>
    </w:p>
    <w:p w14:paraId="2765EEB4" w14:textId="77777777" w:rsidR="00540A60" w:rsidRPr="00030ECE" w:rsidRDefault="00540A60" w:rsidP="00540A60">
      <w:pPr>
        <w:pStyle w:val="ListParagraph"/>
        <w:jc w:val="both"/>
        <w:rPr>
          <w:rFonts w:ascii="Constantia" w:hAnsi="Constantia"/>
          <w:sz w:val="24"/>
          <w:szCs w:val="24"/>
        </w:rPr>
      </w:pPr>
    </w:p>
    <w:p w14:paraId="22725BE9" w14:textId="123F7486" w:rsidR="00540A60" w:rsidRPr="00030ECE" w:rsidRDefault="00540A60" w:rsidP="00540A60">
      <w:pPr>
        <w:pStyle w:val="ListParagraph"/>
        <w:jc w:val="both"/>
        <w:rPr>
          <w:rFonts w:ascii="Constantia" w:hAnsi="Constantia"/>
          <w:sz w:val="24"/>
          <w:szCs w:val="24"/>
        </w:rPr>
      </w:pPr>
      <w:r w:rsidRPr="00030ECE">
        <w:rPr>
          <w:rFonts w:ascii="Constantia" w:hAnsi="Constantia"/>
          <w:sz w:val="24"/>
          <w:szCs w:val="24"/>
        </w:rPr>
        <w:t>The points listed below are the main objectives for this part:</w:t>
      </w:r>
    </w:p>
    <w:p w14:paraId="7E56E63E" w14:textId="77777777" w:rsidR="00540A60" w:rsidRPr="00030ECE" w:rsidRDefault="00540A60" w:rsidP="00540A60">
      <w:pPr>
        <w:pStyle w:val="ListParagraph"/>
        <w:jc w:val="both"/>
        <w:rPr>
          <w:rFonts w:ascii="Constantia" w:hAnsi="Constantia"/>
          <w:sz w:val="24"/>
          <w:szCs w:val="24"/>
        </w:rPr>
      </w:pPr>
    </w:p>
    <w:p w14:paraId="183CB690" w14:textId="1012A4C2" w:rsidR="00540A60" w:rsidRPr="00030ECE" w:rsidRDefault="00540A60" w:rsidP="00540A60">
      <w:pPr>
        <w:pStyle w:val="ListParagraph"/>
        <w:numPr>
          <w:ilvl w:val="0"/>
          <w:numId w:val="15"/>
        </w:numPr>
        <w:jc w:val="both"/>
        <w:rPr>
          <w:rFonts w:ascii="Constantia" w:hAnsi="Constantia"/>
          <w:sz w:val="24"/>
          <w:szCs w:val="24"/>
        </w:rPr>
      </w:pPr>
      <w:r w:rsidRPr="00030ECE">
        <w:rPr>
          <w:rFonts w:ascii="Constantia" w:hAnsi="Constantia"/>
          <w:sz w:val="24"/>
          <w:szCs w:val="24"/>
        </w:rPr>
        <w:lastRenderedPageBreak/>
        <w:t>Draw a map of the current wheelchair accessible businesses in London so that the distribution can be seen straightforwardly;</w:t>
      </w:r>
    </w:p>
    <w:p w14:paraId="6C347FA3" w14:textId="3D979E14" w:rsidR="00540A60" w:rsidRPr="00030ECE" w:rsidRDefault="00540A60" w:rsidP="00540A60">
      <w:pPr>
        <w:pStyle w:val="ListParagraph"/>
        <w:numPr>
          <w:ilvl w:val="0"/>
          <w:numId w:val="15"/>
        </w:numPr>
        <w:jc w:val="both"/>
        <w:rPr>
          <w:rFonts w:ascii="Constantia" w:hAnsi="Constantia"/>
          <w:sz w:val="24"/>
          <w:szCs w:val="24"/>
        </w:rPr>
      </w:pPr>
      <w:r w:rsidRPr="00030ECE">
        <w:rPr>
          <w:rFonts w:ascii="Constantia" w:hAnsi="Constantia"/>
          <w:sz w:val="24"/>
          <w:szCs w:val="24"/>
        </w:rPr>
        <w:t>Create a search function that people can find their positions and read detailed information about businesses around easily;</w:t>
      </w:r>
    </w:p>
    <w:p w14:paraId="35117B70" w14:textId="081D2EC4" w:rsidR="00540A60" w:rsidRPr="00030ECE" w:rsidRDefault="00540A60" w:rsidP="00540A60">
      <w:pPr>
        <w:pStyle w:val="ListParagraph"/>
        <w:numPr>
          <w:ilvl w:val="0"/>
          <w:numId w:val="15"/>
        </w:numPr>
        <w:jc w:val="both"/>
        <w:rPr>
          <w:rFonts w:ascii="Constantia" w:hAnsi="Constantia"/>
          <w:sz w:val="24"/>
          <w:szCs w:val="24"/>
        </w:rPr>
      </w:pPr>
      <w:r w:rsidRPr="00030ECE">
        <w:rPr>
          <w:rFonts w:ascii="Constantia" w:hAnsi="Constantia"/>
          <w:sz w:val="24"/>
          <w:szCs w:val="24"/>
        </w:rPr>
        <w:t>Investigate the distribution of wheelchair accessible businesses in each borough of London to analyse the spatial unfairness;</w:t>
      </w:r>
    </w:p>
    <w:p w14:paraId="7AB94ED3" w14:textId="2B0E9378" w:rsidR="00540A60" w:rsidRPr="00030ECE" w:rsidRDefault="00540A60" w:rsidP="00540A60">
      <w:pPr>
        <w:pStyle w:val="ListParagraph"/>
        <w:numPr>
          <w:ilvl w:val="0"/>
          <w:numId w:val="15"/>
        </w:numPr>
        <w:jc w:val="both"/>
        <w:rPr>
          <w:rFonts w:ascii="Constantia" w:hAnsi="Constantia"/>
          <w:sz w:val="24"/>
          <w:szCs w:val="24"/>
        </w:rPr>
      </w:pPr>
      <w:r w:rsidRPr="00030ECE">
        <w:rPr>
          <w:rFonts w:ascii="Constantia" w:hAnsi="Constantia"/>
          <w:sz w:val="24"/>
          <w:szCs w:val="24"/>
        </w:rPr>
        <w:t>Calculate the percentage that wheelchair accessible businesses take up in all businesses in London to show the emphasis degree of business wheelchair accessibility.</w:t>
      </w:r>
    </w:p>
    <w:p w14:paraId="3211FE5F" w14:textId="77777777" w:rsidR="00540A60" w:rsidRPr="00030ECE" w:rsidRDefault="00540A60" w:rsidP="00540A60">
      <w:pPr>
        <w:pStyle w:val="ListParagraph"/>
        <w:rPr>
          <w:rFonts w:ascii="Constantia" w:hAnsi="Constantia"/>
          <w:sz w:val="24"/>
          <w:szCs w:val="24"/>
        </w:rPr>
      </w:pPr>
    </w:p>
    <w:p w14:paraId="775856F4" w14:textId="20DCE165" w:rsidR="00540A60" w:rsidRPr="00030ECE" w:rsidRDefault="00540A60" w:rsidP="00540A60">
      <w:pPr>
        <w:pStyle w:val="ListParagraph"/>
        <w:numPr>
          <w:ilvl w:val="2"/>
          <w:numId w:val="1"/>
        </w:numPr>
        <w:rPr>
          <w:rFonts w:ascii="Constantia" w:eastAsiaTheme="majorEastAsia" w:hAnsi="Constantia" w:cstheme="majorBidi"/>
          <w:color w:val="007789"/>
          <w:sz w:val="24"/>
          <w:szCs w:val="24"/>
        </w:rPr>
      </w:pPr>
      <w:r w:rsidRPr="00030ECE">
        <w:rPr>
          <w:rFonts w:ascii="Constantia" w:eastAsiaTheme="majorEastAsia" w:hAnsi="Constantia" w:cstheme="majorBidi"/>
          <w:color w:val="007789"/>
          <w:sz w:val="24"/>
          <w:szCs w:val="24"/>
        </w:rPr>
        <w:t>Methods</w:t>
      </w:r>
    </w:p>
    <w:p w14:paraId="54BF957D" w14:textId="77777777" w:rsidR="00540A60" w:rsidRPr="00030ECE" w:rsidRDefault="00540A60" w:rsidP="00540A60">
      <w:pPr>
        <w:pStyle w:val="ListParagraph"/>
        <w:ind w:left="1080"/>
        <w:rPr>
          <w:rFonts w:ascii="Constantia" w:hAnsi="Constantia"/>
          <w:sz w:val="24"/>
          <w:szCs w:val="24"/>
        </w:rPr>
      </w:pPr>
    </w:p>
    <w:p w14:paraId="130CC3AF" w14:textId="77777777" w:rsidR="00540A60" w:rsidRPr="00030ECE" w:rsidRDefault="00540A60" w:rsidP="00540A60">
      <w:pPr>
        <w:pStyle w:val="ListParagraph"/>
        <w:jc w:val="both"/>
        <w:rPr>
          <w:rFonts w:ascii="Constantia" w:hAnsi="Constantia"/>
          <w:sz w:val="24"/>
          <w:szCs w:val="24"/>
        </w:rPr>
      </w:pPr>
      <w:r w:rsidRPr="00030ECE">
        <w:rPr>
          <w:rFonts w:ascii="Constantia" w:hAnsi="Constantia"/>
          <w:sz w:val="24"/>
          <w:szCs w:val="24"/>
        </w:rPr>
        <w:t xml:space="preserve">HTML is utilized to do the visualization based on Yelp API,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GL JS and </w:t>
      </w:r>
      <w:proofErr w:type="spellStart"/>
      <w:r w:rsidRPr="00030ECE">
        <w:rPr>
          <w:rFonts w:ascii="Constantia" w:hAnsi="Constantia"/>
          <w:sz w:val="24"/>
          <w:szCs w:val="24"/>
        </w:rPr>
        <w:t>CanvasJS</w:t>
      </w:r>
      <w:proofErr w:type="spellEnd"/>
      <w:r w:rsidRPr="00030ECE">
        <w:rPr>
          <w:rFonts w:ascii="Constantia" w:hAnsi="Constantia"/>
          <w:sz w:val="24"/>
          <w:szCs w:val="24"/>
        </w:rPr>
        <w:t>.</w:t>
      </w:r>
    </w:p>
    <w:p w14:paraId="6BBBB98F" w14:textId="77777777" w:rsidR="00540A60" w:rsidRPr="00030ECE" w:rsidRDefault="00540A60" w:rsidP="00540A60">
      <w:pPr>
        <w:pStyle w:val="ListParagraph"/>
        <w:jc w:val="both"/>
        <w:rPr>
          <w:rFonts w:ascii="Constantia" w:hAnsi="Constantia"/>
          <w:sz w:val="24"/>
          <w:szCs w:val="24"/>
        </w:rPr>
      </w:pPr>
    </w:p>
    <w:p w14:paraId="1BCA8A81" w14:textId="1DF30D17" w:rsidR="00540A60" w:rsidRPr="00030ECE" w:rsidRDefault="00540A60" w:rsidP="00540A60">
      <w:pPr>
        <w:pStyle w:val="ListParagraph"/>
        <w:jc w:val="both"/>
        <w:rPr>
          <w:rFonts w:ascii="Constantia" w:hAnsi="Constantia"/>
          <w:sz w:val="24"/>
          <w:szCs w:val="24"/>
        </w:rPr>
      </w:pPr>
      <w:r w:rsidRPr="00030ECE">
        <w:rPr>
          <w:rFonts w:ascii="Constantia" w:hAnsi="Constantia"/>
          <w:sz w:val="24"/>
          <w:szCs w:val="24"/>
        </w:rPr>
        <w:t>Data acquisition and processing</w:t>
      </w:r>
    </w:p>
    <w:p w14:paraId="1049ECD9" w14:textId="77777777" w:rsidR="00540A60" w:rsidRPr="00030ECE" w:rsidRDefault="00540A60" w:rsidP="00540A60">
      <w:pPr>
        <w:pStyle w:val="ListParagraph"/>
        <w:jc w:val="both"/>
        <w:rPr>
          <w:rFonts w:ascii="Constantia" w:hAnsi="Constantia"/>
          <w:sz w:val="24"/>
          <w:szCs w:val="24"/>
        </w:rPr>
      </w:pPr>
    </w:p>
    <w:p w14:paraId="44302B8A" w14:textId="7D4F2C2D"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 xml:space="preserve">Python: python is used to retrieve Yelp (2019a) business search responses by adjusting Sigma Coding’s (2018) tutorial code. By setting ‘limit’ and ‘offset’ values learnt from </w:t>
      </w:r>
      <w:proofErr w:type="spellStart"/>
      <w:r w:rsidRPr="00030ECE">
        <w:rPr>
          <w:rFonts w:ascii="Constantia" w:hAnsi="Constantia"/>
          <w:sz w:val="24"/>
          <w:szCs w:val="24"/>
        </w:rPr>
        <w:t>london</w:t>
      </w:r>
      <w:proofErr w:type="spellEnd"/>
      <w:r w:rsidRPr="00030ECE">
        <w:rPr>
          <w:rFonts w:ascii="Constantia" w:hAnsi="Constantia"/>
          <w:sz w:val="24"/>
          <w:szCs w:val="24"/>
        </w:rPr>
        <w:t xml:space="preserve">-rhythms’ (2018) </w:t>
      </w:r>
      <w:proofErr w:type="spellStart"/>
      <w:r w:rsidRPr="00030ECE">
        <w:rPr>
          <w:rFonts w:ascii="Constantia" w:hAnsi="Constantia"/>
          <w:sz w:val="24"/>
          <w:szCs w:val="24"/>
        </w:rPr>
        <w:t>Github</w:t>
      </w:r>
      <w:proofErr w:type="spellEnd"/>
      <w:r w:rsidRPr="00030ECE">
        <w:rPr>
          <w:rFonts w:ascii="Constantia" w:hAnsi="Constantia"/>
          <w:sz w:val="24"/>
          <w:szCs w:val="24"/>
        </w:rPr>
        <w:t xml:space="preserve"> code, this endpoint can return up to 1000 businesses. For the quantity of any category of wheelchair accessible business in London is less than 1000, complete responses can be returned. Every category of business response is transferred into csv after data cleaning and reconstruction;</w:t>
      </w:r>
    </w:p>
    <w:p w14:paraId="07031B36" w14:textId="35E78BDE"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Excel: according to Yelp (2019b) Category List, there are 16 categories of wheelchair accessible businesses available in London. To reduce the number of categories, some similar categories are combined together in Excel. Finally, the csv files of 8 main categories are merged: Restaurants, Food, Shopping, Travel</w:t>
      </w:r>
      <w:r w:rsidR="001A4196">
        <w:rPr>
          <w:rFonts w:ascii="Constantia" w:hAnsi="Constantia"/>
          <w:sz w:val="24"/>
          <w:szCs w:val="24"/>
        </w:rPr>
        <w:t xml:space="preserve"> &amp; H</w:t>
      </w:r>
      <w:r w:rsidR="001A4196">
        <w:rPr>
          <w:rFonts w:ascii="Constantia" w:hAnsi="Constantia" w:hint="eastAsia"/>
          <w:sz w:val="24"/>
          <w:szCs w:val="24"/>
          <w:lang w:eastAsia="zh-CN"/>
        </w:rPr>
        <w:t>o</w:t>
      </w:r>
      <w:r w:rsidR="001A4196">
        <w:rPr>
          <w:rFonts w:ascii="Constantia" w:hAnsi="Constantia"/>
          <w:sz w:val="24"/>
          <w:szCs w:val="24"/>
          <w:lang w:eastAsia="zh-CN"/>
        </w:rPr>
        <w:t>tels</w:t>
      </w:r>
      <w:r w:rsidRPr="00030ECE">
        <w:rPr>
          <w:rFonts w:ascii="Constantia" w:hAnsi="Constantia"/>
          <w:sz w:val="24"/>
          <w:szCs w:val="24"/>
        </w:rPr>
        <w:t xml:space="preserve"> (Event Planning &amp; Event Services + Hotel &amp; Travel), Leisure (Sports &amp; Leisure + Arts &amp; Entertainment + Education), Night Life, Beauty &amp; Health (Beauty &amp; Spas + Health &amp; Medical), Local Services (Home Services +  Local Services + Pets + Professional Services + Government &amp; Public Services);</w:t>
      </w:r>
    </w:p>
    <w:p w14:paraId="41913A20" w14:textId="42BAFE35" w:rsidR="00540A60" w:rsidRPr="00030ECE" w:rsidRDefault="00540A60" w:rsidP="000078AA">
      <w:pPr>
        <w:pStyle w:val="ListParagraph"/>
        <w:numPr>
          <w:ilvl w:val="0"/>
          <w:numId w:val="16"/>
        </w:numPr>
        <w:jc w:val="both"/>
        <w:rPr>
          <w:rFonts w:ascii="Constantia" w:hAnsi="Constantia"/>
          <w:sz w:val="24"/>
          <w:szCs w:val="24"/>
        </w:rPr>
      </w:pPr>
      <w:r w:rsidRPr="00030ECE">
        <w:rPr>
          <w:rFonts w:ascii="Constantia" w:hAnsi="Constantia"/>
          <w:sz w:val="24"/>
          <w:szCs w:val="24"/>
        </w:rPr>
        <w:t xml:space="preserve">ArcGIS: the csv files obtained in step 2 are imported to ArcMap and joined with London Boroughs shapefile (London Datastore, 2018) to calculate the quantity of businesses in each borough </w:t>
      </w:r>
      <w:r w:rsidRPr="001A4196">
        <w:rPr>
          <w:rFonts w:ascii="Constantia" w:hAnsi="Constantia"/>
          <w:sz w:val="24"/>
          <w:szCs w:val="24"/>
          <w:highlight w:val="yellow"/>
        </w:rPr>
        <w:t>(figure 1</w:t>
      </w:r>
      <w:r w:rsidR="001A4196" w:rsidRPr="001A4196">
        <w:rPr>
          <w:rFonts w:ascii="Constantia" w:hAnsi="Constantia"/>
          <w:sz w:val="24"/>
          <w:szCs w:val="24"/>
          <w:highlight w:val="yellow"/>
        </w:rPr>
        <w:t>4</w:t>
      </w:r>
      <w:r w:rsidRPr="001A4196">
        <w:rPr>
          <w:rFonts w:ascii="Constantia" w:hAnsi="Constantia"/>
          <w:sz w:val="24"/>
          <w:szCs w:val="24"/>
          <w:highlight w:val="yellow"/>
        </w:rPr>
        <w:t>)</w:t>
      </w:r>
      <w:r w:rsidRPr="00030ECE">
        <w:rPr>
          <w:rFonts w:ascii="Constantia" w:hAnsi="Constantia"/>
          <w:sz w:val="24"/>
          <w:szCs w:val="24"/>
        </w:rPr>
        <w:t>. Then, a new borough shapefile with business attributes is exported;</w:t>
      </w:r>
    </w:p>
    <w:p w14:paraId="760F05F3" w14:textId="5BE93490" w:rsidR="00540A60" w:rsidRPr="00030ECE" w:rsidRDefault="00540A60" w:rsidP="00540A60">
      <w:pPr>
        <w:pStyle w:val="ListParagraph"/>
        <w:ind w:left="1440"/>
        <w:jc w:val="both"/>
        <w:rPr>
          <w:rFonts w:ascii="Constantia" w:hAnsi="Constantia"/>
          <w:sz w:val="24"/>
          <w:szCs w:val="24"/>
        </w:rPr>
      </w:pPr>
    </w:p>
    <w:p w14:paraId="56B9C811" w14:textId="77777777" w:rsidR="00540A60" w:rsidRPr="00030ECE" w:rsidRDefault="00540A60" w:rsidP="00540A60">
      <w:pPr>
        <w:pStyle w:val="ListParagraph"/>
        <w:keepNext/>
      </w:pPr>
      <w:r w:rsidRPr="00030ECE">
        <w:rPr>
          <w:noProof/>
        </w:rPr>
        <w:lastRenderedPageBreak/>
        <w:drawing>
          <wp:inline distT="0" distB="0" distL="0" distR="0" wp14:anchorId="5DFBBD1F" wp14:editId="1D9335AA">
            <wp:extent cx="5727700" cy="3414395"/>
            <wp:effectExtent l="0" t="0" r="6350" b="0"/>
            <wp:docPr id="1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4612"/>
                    <a:stretch/>
                  </pic:blipFill>
                  <pic:spPr bwMode="auto">
                    <a:xfrm>
                      <a:off x="0" y="0"/>
                      <a:ext cx="5727700" cy="3414395"/>
                    </a:xfrm>
                    <a:prstGeom prst="rect">
                      <a:avLst/>
                    </a:prstGeom>
                    <a:ln>
                      <a:noFill/>
                    </a:ln>
                    <a:extLst>
                      <a:ext uri="{53640926-AAD7-44D8-BBD7-CCE9431645EC}">
                        <a14:shadowObscured xmlns:a14="http://schemas.microsoft.com/office/drawing/2010/main"/>
                      </a:ext>
                    </a:extLst>
                  </pic:spPr>
                </pic:pic>
              </a:graphicData>
            </a:graphic>
          </wp:inline>
        </w:drawing>
      </w:r>
    </w:p>
    <w:p w14:paraId="1C925261" w14:textId="21A97578" w:rsidR="00540A60" w:rsidRPr="00030ECE" w:rsidRDefault="00540A60" w:rsidP="00540A60">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14</w:t>
      </w:r>
      <w:r w:rsidRPr="00030ECE">
        <w:fldChar w:fldCharType="end"/>
      </w:r>
      <w:r w:rsidRPr="00030ECE">
        <w:t xml:space="preserve"> - Join Business Points with London Borough Boundary Polygons in ArcMap</w:t>
      </w:r>
    </w:p>
    <w:p w14:paraId="6CC4B15F" w14:textId="77777777" w:rsidR="00540A60" w:rsidRPr="00030ECE" w:rsidRDefault="00540A60" w:rsidP="00540A60">
      <w:pPr>
        <w:pStyle w:val="ListParagraph"/>
        <w:ind w:left="1440"/>
        <w:jc w:val="both"/>
        <w:rPr>
          <w:rFonts w:ascii="Constantia" w:hAnsi="Constantia"/>
          <w:sz w:val="24"/>
          <w:szCs w:val="24"/>
        </w:rPr>
      </w:pPr>
    </w:p>
    <w:p w14:paraId="7B6FBD15" w14:textId="238204C9" w:rsidR="00540A60" w:rsidRPr="00030ECE" w:rsidRDefault="00540A60" w:rsidP="00540A60">
      <w:pPr>
        <w:pStyle w:val="ListParagraph"/>
        <w:numPr>
          <w:ilvl w:val="0"/>
          <w:numId w:val="16"/>
        </w:numPr>
        <w:jc w:val="both"/>
        <w:rPr>
          <w:rFonts w:ascii="Constantia" w:hAnsi="Constantia"/>
          <w:sz w:val="24"/>
          <w:szCs w:val="24"/>
        </w:rPr>
      </w:pPr>
      <w:proofErr w:type="spellStart"/>
      <w:r w:rsidRPr="00030ECE">
        <w:rPr>
          <w:rFonts w:ascii="Constantia" w:hAnsi="Constantia"/>
          <w:sz w:val="24"/>
          <w:szCs w:val="24"/>
        </w:rPr>
        <w:t>Mapbox</w:t>
      </w:r>
      <w:proofErr w:type="spellEnd"/>
      <w:r w:rsidRPr="00030ECE">
        <w:rPr>
          <w:rFonts w:ascii="Constantia" w:hAnsi="Constantia"/>
          <w:sz w:val="24"/>
          <w:szCs w:val="24"/>
        </w:rPr>
        <w:t xml:space="preserve"> </w:t>
      </w:r>
      <w:proofErr w:type="spellStart"/>
      <w:r w:rsidRPr="00030ECE">
        <w:rPr>
          <w:rFonts w:ascii="Constantia" w:hAnsi="Constantia"/>
          <w:sz w:val="24"/>
          <w:szCs w:val="24"/>
        </w:rPr>
        <w:t>Tilesets</w:t>
      </w:r>
      <w:proofErr w:type="spellEnd"/>
      <w:r w:rsidRPr="00030ECE">
        <w:rPr>
          <w:rFonts w:ascii="Constantia" w:hAnsi="Constantia"/>
          <w:sz w:val="24"/>
          <w:szCs w:val="24"/>
        </w:rPr>
        <w:t>: all csv files</w:t>
      </w:r>
      <w:r w:rsidR="001A4196">
        <w:rPr>
          <w:rFonts w:ascii="Constantia" w:hAnsi="Constantia"/>
          <w:sz w:val="24"/>
          <w:szCs w:val="24"/>
        </w:rPr>
        <w:t>,</w:t>
      </w:r>
      <w:r w:rsidRPr="00030ECE">
        <w:rPr>
          <w:rFonts w:ascii="Constantia" w:hAnsi="Constantia"/>
          <w:sz w:val="24"/>
          <w:szCs w:val="24"/>
        </w:rPr>
        <w:t xml:space="preserve"> the </w:t>
      </w:r>
      <w:r w:rsidR="001A4196">
        <w:rPr>
          <w:rFonts w:ascii="Constantia" w:hAnsi="Constantia"/>
          <w:sz w:val="24"/>
          <w:szCs w:val="24"/>
        </w:rPr>
        <w:t xml:space="preserve">borough </w:t>
      </w:r>
      <w:r w:rsidRPr="00030ECE">
        <w:rPr>
          <w:rFonts w:ascii="Constantia" w:hAnsi="Constantia"/>
          <w:sz w:val="24"/>
          <w:szCs w:val="24"/>
        </w:rPr>
        <w:t>shapefile achieved above</w:t>
      </w:r>
      <w:r w:rsidR="001A4196">
        <w:rPr>
          <w:rFonts w:ascii="Constantia" w:hAnsi="Constantia"/>
          <w:sz w:val="24"/>
          <w:szCs w:val="24"/>
        </w:rPr>
        <w:t xml:space="preserve">, and tube lines shapefile provided by </w:t>
      </w:r>
      <w:r w:rsidR="001A4196" w:rsidRPr="001A4196">
        <w:rPr>
          <w:rFonts w:ascii="Constantia" w:hAnsi="Constantia"/>
          <w:sz w:val="24"/>
          <w:szCs w:val="24"/>
        </w:rPr>
        <w:t>lecturer</w:t>
      </w:r>
      <w:r w:rsidR="001A4196">
        <w:rPr>
          <w:rFonts w:ascii="Constantia" w:hAnsi="Constantia"/>
          <w:sz w:val="24"/>
          <w:szCs w:val="24"/>
        </w:rPr>
        <w:t>s</w:t>
      </w:r>
      <w:r w:rsidRPr="00030ECE">
        <w:rPr>
          <w:rFonts w:ascii="Constantia" w:hAnsi="Constantia"/>
          <w:sz w:val="24"/>
          <w:szCs w:val="24"/>
        </w:rPr>
        <w:t xml:space="preserve"> are uploaded into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as </w:t>
      </w:r>
      <w:proofErr w:type="spellStart"/>
      <w:r w:rsidRPr="00030ECE">
        <w:rPr>
          <w:rFonts w:ascii="Constantia" w:hAnsi="Constantia"/>
          <w:sz w:val="24"/>
          <w:szCs w:val="24"/>
        </w:rPr>
        <w:t>tilesets</w:t>
      </w:r>
      <w:proofErr w:type="spellEnd"/>
      <w:r w:rsidRPr="00030ECE">
        <w:rPr>
          <w:rFonts w:ascii="Constantia" w:hAnsi="Constantia"/>
          <w:sz w:val="24"/>
          <w:szCs w:val="24"/>
        </w:rPr>
        <w:t>;</w:t>
      </w:r>
    </w:p>
    <w:p w14:paraId="08B5B835" w14:textId="77777777" w:rsidR="00540A60" w:rsidRPr="00030ECE" w:rsidRDefault="00540A60" w:rsidP="00540A60">
      <w:pPr>
        <w:pStyle w:val="ListParagraph"/>
        <w:jc w:val="both"/>
        <w:rPr>
          <w:rFonts w:ascii="Constantia" w:hAnsi="Constantia"/>
          <w:sz w:val="24"/>
          <w:szCs w:val="24"/>
        </w:rPr>
      </w:pPr>
    </w:p>
    <w:p w14:paraId="3E687A2F" w14:textId="0B96B002" w:rsidR="00540A60" w:rsidRPr="00030ECE" w:rsidRDefault="00540A60" w:rsidP="00540A60">
      <w:pPr>
        <w:ind w:firstLine="720"/>
        <w:jc w:val="both"/>
        <w:rPr>
          <w:rFonts w:ascii="Constantia" w:hAnsi="Constantia"/>
          <w:sz w:val="24"/>
          <w:szCs w:val="24"/>
        </w:rPr>
      </w:pPr>
      <w:r w:rsidRPr="00030ECE">
        <w:rPr>
          <w:rFonts w:ascii="Constantia" w:hAnsi="Constantia"/>
          <w:sz w:val="24"/>
          <w:szCs w:val="24"/>
        </w:rPr>
        <w:t xml:space="preserve">Interactive Website </w:t>
      </w:r>
      <w:r w:rsidR="00030ECE" w:rsidRPr="00030ECE">
        <w:rPr>
          <w:rFonts w:ascii="Constantia" w:hAnsi="Constantia"/>
          <w:sz w:val="24"/>
          <w:szCs w:val="24"/>
        </w:rPr>
        <w:t>Construction:</w:t>
      </w:r>
    </w:p>
    <w:p w14:paraId="0B505B3D" w14:textId="77777777" w:rsidR="00540A60" w:rsidRPr="00030ECE" w:rsidRDefault="00540A60" w:rsidP="00540A60">
      <w:pPr>
        <w:pStyle w:val="ListParagraph"/>
        <w:ind w:left="1440"/>
        <w:jc w:val="both"/>
        <w:rPr>
          <w:rFonts w:ascii="Constantia" w:hAnsi="Constantia"/>
          <w:sz w:val="24"/>
          <w:szCs w:val="24"/>
        </w:rPr>
      </w:pPr>
    </w:p>
    <w:p w14:paraId="49242801" w14:textId="57167E78" w:rsidR="00540A60" w:rsidRPr="00030ECE" w:rsidRDefault="00540A60" w:rsidP="00540A60">
      <w:pPr>
        <w:pStyle w:val="ListParagraph"/>
        <w:numPr>
          <w:ilvl w:val="0"/>
          <w:numId w:val="16"/>
        </w:numPr>
        <w:jc w:val="both"/>
        <w:rPr>
          <w:rFonts w:ascii="Constantia" w:hAnsi="Constantia"/>
          <w:sz w:val="24"/>
          <w:szCs w:val="24"/>
        </w:rPr>
      </w:pPr>
      <w:proofErr w:type="spellStart"/>
      <w:r w:rsidRPr="00030ECE">
        <w:rPr>
          <w:rFonts w:ascii="Constantia" w:hAnsi="Constantia"/>
          <w:sz w:val="24"/>
          <w:szCs w:val="24"/>
        </w:rPr>
        <w:t>Tilesets</w:t>
      </w:r>
      <w:proofErr w:type="spellEnd"/>
      <w:r w:rsidRPr="00030ECE">
        <w:rPr>
          <w:rFonts w:ascii="Constantia" w:hAnsi="Constantia"/>
          <w:sz w:val="24"/>
          <w:szCs w:val="24"/>
        </w:rPr>
        <w:t xml:space="preserve"> in step 4 are added as layers in html script and buttons which can show and hide these layers are generated by modifying code in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(2019</w:t>
      </w:r>
      <w:r w:rsidR="001A4196">
        <w:rPr>
          <w:rFonts w:ascii="Constantia" w:hAnsi="Constantia"/>
          <w:sz w:val="24"/>
          <w:szCs w:val="24"/>
        </w:rPr>
        <w:t>e</w:t>
      </w:r>
      <w:r w:rsidRPr="00030ECE">
        <w:rPr>
          <w:rFonts w:ascii="Constantia" w:hAnsi="Constantia"/>
          <w:sz w:val="24"/>
          <w:szCs w:val="24"/>
        </w:rPr>
        <w:t>) GL JS examples;</w:t>
      </w:r>
    </w:p>
    <w:p w14:paraId="0B1F7A6B" w14:textId="4DE493B1"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The hover highlight effect for boroughs are built by altering the code</w:t>
      </w:r>
      <w:r w:rsidR="001A4196">
        <w:rPr>
          <w:rFonts w:ascii="Constantia" w:hAnsi="Constantia"/>
          <w:sz w:val="24"/>
          <w:szCs w:val="24"/>
        </w:rPr>
        <w:t xml:space="preserve"> </w:t>
      </w:r>
      <w:r w:rsidRPr="00030ECE">
        <w:rPr>
          <w:rFonts w:ascii="Constantia" w:hAnsi="Constantia"/>
          <w:sz w:val="24"/>
          <w:szCs w:val="24"/>
        </w:rPr>
        <w:t>in week 3 practical;</w:t>
      </w:r>
    </w:p>
    <w:p w14:paraId="51A81C5C" w14:textId="314AF3B1"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 xml:space="preserve">The search function is produced according to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(2019</w:t>
      </w:r>
      <w:r w:rsidR="001A4196">
        <w:rPr>
          <w:rFonts w:ascii="Constantia" w:hAnsi="Constantia" w:hint="eastAsia"/>
          <w:sz w:val="24"/>
          <w:szCs w:val="24"/>
          <w:lang w:eastAsia="zh-CN"/>
        </w:rPr>
        <w:t>a</w:t>
      </w:r>
      <w:r w:rsidRPr="00030ECE">
        <w:rPr>
          <w:rFonts w:ascii="Constantia" w:hAnsi="Constantia"/>
          <w:sz w:val="24"/>
          <w:szCs w:val="24"/>
        </w:rPr>
        <w:t>) Geocoder;</w:t>
      </w:r>
    </w:p>
    <w:p w14:paraId="3954C5D2" w14:textId="019838BC"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 xml:space="preserve">The popup for business points and boroughs is created based on solutions in </w:t>
      </w:r>
      <w:proofErr w:type="spellStart"/>
      <w:r w:rsidRPr="00030ECE">
        <w:rPr>
          <w:rFonts w:ascii="Constantia" w:hAnsi="Constantia"/>
          <w:sz w:val="24"/>
          <w:szCs w:val="24"/>
        </w:rPr>
        <w:t>StackExchange</w:t>
      </w:r>
      <w:proofErr w:type="spellEnd"/>
      <w:r w:rsidRPr="00030ECE">
        <w:rPr>
          <w:rFonts w:ascii="Constantia" w:hAnsi="Constantia"/>
          <w:sz w:val="24"/>
          <w:szCs w:val="24"/>
        </w:rPr>
        <w:t xml:space="preserve"> (2018);</w:t>
      </w:r>
    </w:p>
    <w:p w14:paraId="466CF933" w14:textId="762431FE" w:rsidR="00540A60" w:rsidRPr="00030ECE" w:rsidRDefault="00540A60" w:rsidP="00540A60">
      <w:pPr>
        <w:pStyle w:val="ListParagraph"/>
        <w:numPr>
          <w:ilvl w:val="0"/>
          <w:numId w:val="16"/>
        </w:numPr>
        <w:jc w:val="both"/>
        <w:rPr>
          <w:rFonts w:ascii="Constantia" w:hAnsi="Constantia"/>
          <w:sz w:val="24"/>
          <w:szCs w:val="24"/>
        </w:rPr>
      </w:pPr>
      <w:r w:rsidRPr="00030ECE">
        <w:rPr>
          <w:rFonts w:ascii="Constantia" w:hAnsi="Constantia"/>
          <w:sz w:val="24"/>
          <w:szCs w:val="24"/>
        </w:rPr>
        <w:t xml:space="preserve">Charts are appended by changing code offered by </w:t>
      </w:r>
      <w:proofErr w:type="spellStart"/>
      <w:r w:rsidRPr="00030ECE">
        <w:rPr>
          <w:rFonts w:ascii="Constantia" w:hAnsi="Constantia"/>
          <w:sz w:val="24"/>
          <w:szCs w:val="24"/>
        </w:rPr>
        <w:t>canvasJS</w:t>
      </w:r>
      <w:proofErr w:type="spellEnd"/>
      <w:r w:rsidRPr="00030ECE">
        <w:rPr>
          <w:rFonts w:ascii="Constantia" w:hAnsi="Constantia"/>
          <w:sz w:val="24"/>
          <w:szCs w:val="24"/>
        </w:rPr>
        <w:t xml:space="preserve"> (2019).</w:t>
      </w:r>
    </w:p>
    <w:p w14:paraId="34EAE589" w14:textId="51E9AE77" w:rsidR="00540A60" w:rsidRPr="00030ECE" w:rsidRDefault="00540A60" w:rsidP="00540A60">
      <w:pPr>
        <w:ind w:firstLine="360"/>
        <w:rPr>
          <w:rFonts w:ascii="Constantia" w:eastAsiaTheme="majorEastAsia" w:hAnsi="Constantia" w:cstheme="majorBidi"/>
          <w:color w:val="007789"/>
          <w:sz w:val="26"/>
          <w:szCs w:val="26"/>
        </w:rPr>
      </w:pPr>
    </w:p>
    <w:p w14:paraId="0CD6EBBE" w14:textId="77777777" w:rsidR="005E6BDB" w:rsidRPr="00030ECE" w:rsidRDefault="005E6BDB" w:rsidP="00540A60">
      <w:pPr>
        <w:ind w:firstLine="360"/>
        <w:rPr>
          <w:rFonts w:ascii="Constantia" w:eastAsiaTheme="majorEastAsia" w:hAnsi="Constantia" w:cstheme="majorBidi"/>
          <w:color w:val="007789"/>
          <w:sz w:val="26"/>
          <w:szCs w:val="26"/>
        </w:rPr>
      </w:pPr>
    </w:p>
    <w:p w14:paraId="19C27BA6" w14:textId="096F4ECA" w:rsidR="00540A60" w:rsidRPr="00030ECE" w:rsidRDefault="00540A60" w:rsidP="00540A60">
      <w:pPr>
        <w:pStyle w:val="ListParagraph"/>
        <w:numPr>
          <w:ilvl w:val="1"/>
          <w:numId w:val="1"/>
        </w:numPr>
      </w:pPr>
      <w:r w:rsidRPr="00030ECE">
        <w:lastRenderedPageBreak/>
        <w:t xml:space="preserve"> </w:t>
      </w:r>
      <w:r w:rsidRPr="00030ECE">
        <w:rPr>
          <w:rFonts w:ascii="Constantia" w:eastAsiaTheme="majorEastAsia" w:hAnsi="Constantia" w:cstheme="majorBidi"/>
          <w:color w:val="007789"/>
          <w:sz w:val="26"/>
          <w:szCs w:val="26"/>
        </w:rPr>
        <w:t>Results</w:t>
      </w:r>
    </w:p>
    <w:p w14:paraId="55E9052D" w14:textId="5B17E17B"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As the final website visualization shows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15</w:t>
      </w:r>
      <w:r w:rsidRPr="001A4196">
        <w:rPr>
          <w:rFonts w:ascii="Constantia" w:hAnsi="Constantia"/>
          <w:sz w:val="24"/>
          <w:szCs w:val="24"/>
          <w:highlight w:val="yellow"/>
        </w:rPr>
        <w:t>)</w:t>
      </w:r>
      <w:r w:rsidRPr="00030ECE">
        <w:rPr>
          <w:rFonts w:ascii="Constantia" w:hAnsi="Constantia"/>
          <w:sz w:val="24"/>
          <w:szCs w:val="24"/>
        </w:rPr>
        <w:t xml:space="preserve">, from the map in the middle and the chart in the left, obviously, most wheelchair accessible businesses </w:t>
      </w:r>
      <w:r w:rsidR="006E7AB6" w:rsidRPr="00030ECE">
        <w:rPr>
          <w:rFonts w:ascii="Constantia" w:hAnsi="Constantia"/>
          <w:sz w:val="24"/>
          <w:szCs w:val="24"/>
        </w:rPr>
        <w:t>are in</w:t>
      </w:r>
      <w:r w:rsidRPr="00030ECE">
        <w:rPr>
          <w:rFonts w:ascii="Constantia" w:hAnsi="Constantia"/>
          <w:sz w:val="24"/>
          <w:szCs w:val="24"/>
        </w:rPr>
        <w:t xml:space="preserve"> the inner London. Especially in Westminster, the quantity of every type of business is several times than any other boroughs. It indicates that it’s unfair for disabled people who live in outer London for they must travel a long time to arrive in the businesses which are marked as ‘wheelchair accessible’ in Yelp.</w:t>
      </w:r>
    </w:p>
    <w:p w14:paraId="677876F9" w14:textId="06BF471F" w:rsidR="00540A60" w:rsidRPr="00030ECE" w:rsidRDefault="00540A60" w:rsidP="00540A60">
      <w:pPr>
        <w:ind w:left="720"/>
        <w:jc w:val="both"/>
      </w:pPr>
      <w:r w:rsidRPr="00030ECE">
        <w:t xml:space="preserve"> </w:t>
      </w:r>
    </w:p>
    <w:p w14:paraId="1E300C2A" w14:textId="0BB65408" w:rsidR="00540A60" w:rsidRPr="00030ECE" w:rsidRDefault="002D71BC" w:rsidP="00540A60">
      <w:pPr>
        <w:keepNext/>
        <w:ind w:left="720"/>
        <w:jc w:val="center"/>
      </w:pPr>
      <w:r w:rsidRPr="00030ECE">
        <w:rPr>
          <w:noProof/>
        </w:rPr>
        <w:drawing>
          <wp:inline distT="0" distB="0" distL="0" distR="0" wp14:anchorId="6CC27A1D" wp14:editId="07B19D2F">
            <wp:extent cx="5446483" cy="3157086"/>
            <wp:effectExtent l="0" t="0" r="1905" b="571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28 at 02.17.14.png"/>
                    <pic:cNvPicPr/>
                  </pic:nvPicPr>
                  <pic:blipFill rotWithShape="1">
                    <a:blip r:embed="rId26" cstate="print">
                      <a:extLst>
                        <a:ext uri="{28A0092B-C50C-407E-A947-70E740481C1C}">
                          <a14:useLocalDpi xmlns:a14="http://schemas.microsoft.com/office/drawing/2010/main" val="0"/>
                        </a:ext>
                      </a:extLst>
                    </a:blip>
                    <a:srcRect t="7255"/>
                    <a:stretch/>
                  </pic:blipFill>
                  <pic:spPr bwMode="auto">
                    <a:xfrm>
                      <a:off x="0" y="0"/>
                      <a:ext cx="5462585" cy="3166419"/>
                    </a:xfrm>
                    <a:prstGeom prst="rect">
                      <a:avLst/>
                    </a:prstGeom>
                    <a:ln>
                      <a:noFill/>
                    </a:ln>
                    <a:extLst>
                      <a:ext uri="{53640926-AAD7-44D8-BBD7-CCE9431645EC}">
                        <a14:shadowObscured xmlns:a14="http://schemas.microsoft.com/office/drawing/2010/main"/>
                      </a:ext>
                    </a:extLst>
                  </pic:spPr>
                </pic:pic>
              </a:graphicData>
            </a:graphic>
          </wp:inline>
        </w:drawing>
      </w:r>
    </w:p>
    <w:p w14:paraId="731817BF" w14:textId="26BFA209" w:rsidR="00540A60" w:rsidRPr="00030ECE" w:rsidRDefault="00540A60" w:rsidP="00540A60">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15</w:t>
      </w:r>
      <w:r w:rsidRPr="00030ECE">
        <w:fldChar w:fldCharType="end"/>
      </w:r>
      <w:r w:rsidRPr="00030ECE">
        <w:t xml:space="preserve"> - Final Website Visualization</w:t>
      </w:r>
    </w:p>
    <w:p w14:paraId="3F1E6ED9" w14:textId="68299F07" w:rsidR="00540A60" w:rsidRPr="001A4196" w:rsidRDefault="00540A60" w:rsidP="001A4196">
      <w:pPr>
        <w:ind w:left="720"/>
        <w:jc w:val="both"/>
        <w:rPr>
          <w:rFonts w:ascii="Constantia" w:hAnsi="Constantia"/>
          <w:b/>
          <w:sz w:val="24"/>
          <w:szCs w:val="24"/>
          <w:lang w:val="en-US"/>
        </w:rPr>
      </w:pPr>
      <w:r w:rsidRPr="00030ECE">
        <w:rPr>
          <w:rFonts w:ascii="Constantia" w:hAnsi="Constantia"/>
          <w:sz w:val="24"/>
          <w:szCs w:val="24"/>
        </w:rPr>
        <w:t xml:space="preserve">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w:t>
      </w:r>
      <w:r w:rsidR="00030ECE" w:rsidRPr="00030ECE">
        <w:rPr>
          <w:rFonts w:ascii="Constantia" w:hAnsi="Constantia"/>
          <w:sz w:val="24"/>
          <w:szCs w:val="24"/>
        </w:rPr>
        <w:t>centres</w:t>
      </w:r>
      <w:r w:rsidRPr="00030ECE">
        <w:rPr>
          <w:rFonts w:ascii="Constantia" w:hAnsi="Constantia"/>
          <w:sz w:val="24"/>
          <w:szCs w:val="24"/>
        </w:rPr>
        <w:t xml:space="preserve"> and bookstores, again, they love to be the </w:t>
      </w:r>
      <w:r w:rsidR="00030ECE" w:rsidRPr="00030ECE">
        <w:rPr>
          <w:rFonts w:ascii="Constantia" w:hAnsi="Constantia"/>
          <w:sz w:val="24"/>
          <w:szCs w:val="24"/>
        </w:rPr>
        <w:t>neighbours</w:t>
      </w:r>
      <w:r w:rsidRPr="00030ECE">
        <w:rPr>
          <w:rFonts w:ascii="Constantia" w:hAnsi="Constantia"/>
          <w:sz w:val="24"/>
          <w:szCs w:val="24"/>
        </w:rPr>
        <w:t xml:space="preserve"> with restaurants. However, for </w:t>
      </w:r>
      <w:r w:rsidR="001A4196">
        <w:rPr>
          <w:rFonts w:ascii="Constantia" w:hAnsi="Constantia" w:hint="eastAsia"/>
          <w:sz w:val="24"/>
          <w:szCs w:val="24"/>
          <w:lang w:eastAsia="zh-CN"/>
        </w:rPr>
        <w:t>the</w:t>
      </w:r>
      <w:r w:rsidR="001A4196">
        <w:rPr>
          <w:rFonts w:ascii="Constantia" w:hAnsi="Constantia"/>
          <w:sz w:val="24"/>
          <w:szCs w:val="24"/>
          <w:lang w:eastAsia="zh-CN"/>
        </w:rPr>
        <w:t xml:space="preserve"> </w:t>
      </w:r>
      <w:r w:rsidR="001A4196">
        <w:rPr>
          <w:rFonts w:ascii="Constantia" w:hAnsi="Constantia" w:hint="eastAsia"/>
          <w:sz w:val="24"/>
          <w:szCs w:val="24"/>
          <w:lang w:eastAsia="zh-CN"/>
        </w:rPr>
        <w:t>travel</w:t>
      </w:r>
      <w:r w:rsidR="001A4196">
        <w:rPr>
          <w:rFonts w:ascii="Constantia" w:hAnsi="Constantia"/>
          <w:sz w:val="24"/>
          <w:szCs w:val="24"/>
          <w:lang w:eastAsia="zh-CN"/>
        </w:rPr>
        <w:t xml:space="preserve"> &amp; hotels layer</w:t>
      </w:r>
      <w:r w:rsidRPr="00030ECE">
        <w:rPr>
          <w:rFonts w:ascii="Constantia" w:hAnsi="Constantia"/>
          <w:sz w:val="24"/>
          <w:szCs w:val="24"/>
        </w:rPr>
        <w:t xml:space="preserve">, they are more likely to distribute in the boundary of high-density area of restaurants and shops. </w:t>
      </w:r>
      <w:r w:rsidR="001A4196" w:rsidRPr="001A4196">
        <w:rPr>
          <w:rFonts w:ascii="Constantia" w:hAnsi="Constantia"/>
          <w:sz w:val="24"/>
          <w:szCs w:val="24"/>
          <w:lang w:val="en-US"/>
        </w:rPr>
        <w:t>This makes sense, as wheelchair using customers can be said to seek convenient access to restaurants and shops from their hotels within a short distance, while also seeking for an environment that is not so noisy during their stay</w:t>
      </w:r>
      <w:r w:rsidRPr="00030ECE">
        <w:rPr>
          <w:rFonts w:ascii="Constantia" w:hAnsi="Constantia"/>
          <w:sz w:val="24"/>
          <w:szCs w:val="24"/>
        </w:rPr>
        <w:t xml:space="preserve">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16</w:t>
      </w:r>
      <w:r w:rsidRPr="001A4196">
        <w:rPr>
          <w:rFonts w:ascii="Constantia" w:hAnsi="Constantia"/>
          <w:sz w:val="24"/>
          <w:szCs w:val="24"/>
          <w:highlight w:val="yellow"/>
        </w:rPr>
        <w:t>)</w:t>
      </w:r>
      <w:r w:rsidRPr="00030ECE">
        <w:rPr>
          <w:rFonts w:ascii="Constantia" w:hAnsi="Constantia"/>
          <w:sz w:val="24"/>
          <w:szCs w:val="24"/>
        </w:rPr>
        <w:t>.</w:t>
      </w:r>
    </w:p>
    <w:p w14:paraId="3A7E2ABF" w14:textId="77777777" w:rsidR="00540A60" w:rsidRPr="00030ECE" w:rsidRDefault="00540A60" w:rsidP="00540A60">
      <w:pPr>
        <w:ind w:left="720"/>
        <w:jc w:val="both"/>
        <w:rPr>
          <w:rFonts w:ascii="Constantia" w:hAnsi="Constantia"/>
          <w:sz w:val="24"/>
          <w:szCs w:val="24"/>
        </w:rPr>
      </w:pPr>
    </w:p>
    <w:p w14:paraId="42F6DFFD" w14:textId="0B4AD12D" w:rsidR="00540A60" w:rsidRPr="00030ECE" w:rsidRDefault="002D71BC" w:rsidP="00540A60">
      <w:pPr>
        <w:keepNext/>
        <w:ind w:left="720"/>
        <w:jc w:val="both"/>
      </w:pPr>
      <w:r w:rsidRPr="00030ECE">
        <w:rPr>
          <w:noProof/>
        </w:rPr>
        <w:drawing>
          <wp:inline distT="0" distB="0" distL="0" distR="0" wp14:anchorId="50476CC2" wp14:editId="53489D46">
            <wp:extent cx="5453480" cy="315231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5-28 at 02.18.10.png"/>
                    <pic:cNvPicPr/>
                  </pic:nvPicPr>
                  <pic:blipFill rotWithShape="1">
                    <a:blip r:embed="rId27" cstate="print">
                      <a:extLst>
                        <a:ext uri="{28A0092B-C50C-407E-A947-70E740481C1C}">
                          <a14:useLocalDpi xmlns:a14="http://schemas.microsoft.com/office/drawing/2010/main" val="0"/>
                        </a:ext>
                      </a:extLst>
                    </a:blip>
                    <a:srcRect t="7514"/>
                    <a:stretch/>
                  </pic:blipFill>
                  <pic:spPr bwMode="auto">
                    <a:xfrm>
                      <a:off x="0" y="0"/>
                      <a:ext cx="5493073" cy="3175196"/>
                    </a:xfrm>
                    <a:prstGeom prst="rect">
                      <a:avLst/>
                    </a:prstGeom>
                    <a:ln>
                      <a:noFill/>
                    </a:ln>
                    <a:extLst>
                      <a:ext uri="{53640926-AAD7-44D8-BBD7-CCE9431645EC}">
                        <a14:shadowObscured xmlns:a14="http://schemas.microsoft.com/office/drawing/2010/main"/>
                      </a:ext>
                    </a:extLst>
                  </pic:spPr>
                </pic:pic>
              </a:graphicData>
            </a:graphic>
          </wp:inline>
        </w:drawing>
      </w:r>
    </w:p>
    <w:p w14:paraId="25523B6B" w14:textId="159BF094" w:rsidR="00540A60" w:rsidRPr="00030ECE" w:rsidRDefault="00540A60" w:rsidP="00540A60">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16</w:t>
      </w:r>
      <w:r w:rsidRPr="00030ECE">
        <w:fldChar w:fldCharType="end"/>
      </w:r>
      <w:r w:rsidRPr="00030ECE">
        <w:t xml:space="preserve"> - Distribution of Restaurant, Food, Shopping and Travel Businesses</w:t>
      </w:r>
    </w:p>
    <w:p w14:paraId="332A8A10" w14:textId="77777777" w:rsidR="00540A60" w:rsidRPr="00030ECE" w:rsidRDefault="00540A60" w:rsidP="00540A60">
      <w:pPr>
        <w:ind w:left="720"/>
        <w:jc w:val="both"/>
        <w:rPr>
          <w:rFonts w:ascii="Constantia" w:hAnsi="Constantia"/>
          <w:sz w:val="24"/>
          <w:szCs w:val="24"/>
        </w:rPr>
      </w:pPr>
    </w:p>
    <w:p w14:paraId="3A8AE832" w14:textId="1C69EBFF"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In addition, when we close all other layers but only open travel layer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17</w:t>
      </w:r>
      <w:r w:rsidRPr="001A4196">
        <w:rPr>
          <w:rFonts w:ascii="Constantia" w:hAnsi="Constantia"/>
          <w:sz w:val="24"/>
          <w:szCs w:val="24"/>
          <w:highlight w:val="yellow"/>
        </w:rPr>
        <w:t>)</w:t>
      </w:r>
      <w:r w:rsidRPr="00030ECE">
        <w:rPr>
          <w:rFonts w:ascii="Constantia" w:hAnsi="Constantia"/>
          <w:sz w:val="24"/>
          <w:szCs w:val="24"/>
        </w:rPr>
        <w:t>, we can find that almost every wheelchair accessible hotel</w:t>
      </w:r>
      <w:r w:rsidR="001A4196">
        <w:rPr>
          <w:rFonts w:ascii="Constantia" w:hAnsi="Constantia"/>
          <w:sz w:val="24"/>
          <w:szCs w:val="24"/>
        </w:rPr>
        <w:t xml:space="preserve">s and </w:t>
      </w:r>
      <w:r w:rsidR="001A4196" w:rsidRPr="00030ECE">
        <w:rPr>
          <w:rFonts w:ascii="Constantia" w:hAnsi="Constantia"/>
          <w:sz w:val="24"/>
          <w:szCs w:val="24"/>
        </w:rPr>
        <w:t>travel-related facilities</w:t>
      </w:r>
      <w:r w:rsidRPr="00030ECE">
        <w:rPr>
          <w:rFonts w:ascii="Constantia" w:hAnsi="Constantia"/>
          <w:sz w:val="24"/>
          <w:szCs w:val="24"/>
        </w:rPr>
        <w:t xml:space="preserve"> is very close to tube lines so that more transportation convenience can be created for disabled people.</w:t>
      </w:r>
    </w:p>
    <w:p w14:paraId="14F3921E" w14:textId="77777777" w:rsidR="00540A60" w:rsidRPr="00030ECE" w:rsidRDefault="00540A60" w:rsidP="00540A60">
      <w:pPr>
        <w:ind w:left="720"/>
        <w:jc w:val="both"/>
        <w:rPr>
          <w:rFonts w:ascii="Constantia" w:hAnsi="Constantia"/>
          <w:sz w:val="24"/>
          <w:szCs w:val="24"/>
        </w:rPr>
      </w:pPr>
    </w:p>
    <w:p w14:paraId="0B68EBE6" w14:textId="0278C304" w:rsidR="00540A60" w:rsidRPr="00030ECE" w:rsidRDefault="001A4196" w:rsidP="00540A60">
      <w:pPr>
        <w:keepNext/>
        <w:ind w:left="720"/>
        <w:jc w:val="center"/>
      </w:pPr>
      <w:r>
        <w:rPr>
          <w:noProof/>
        </w:rPr>
        <w:lastRenderedPageBreak/>
        <w:drawing>
          <wp:inline distT="0" distB="0" distL="0" distR="0" wp14:anchorId="6DDE1BC2" wp14:editId="55CDF888">
            <wp:extent cx="5388864" cy="3108960"/>
            <wp:effectExtent l="0" t="0" r="0" b="254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8 at 02.19.33.png"/>
                    <pic:cNvPicPr/>
                  </pic:nvPicPr>
                  <pic:blipFill rotWithShape="1">
                    <a:blip r:embed="rId28" cstate="print">
                      <a:extLst>
                        <a:ext uri="{28A0092B-C50C-407E-A947-70E740481C1C}">
                          <a14:useLocalDpi xmlns:a14="http://schemas.microsoft.com/office/drawing/2010/main" val="0"/>
                        </a:ext>
                      </a:extLst>
                    </a:blip>
                    <a:srcRect t="7692"/>
                    <a:stretch/>
                  </pic:blipFill>
                  <pic:spPr bwMode="auto">
                    <a:xfrm>
                      <a:off x="0" y="0"/>
                      <a:ext cx="5393520" cy="3111646"/>
                    </a:xfrm>
                    <a:prstGeom prst="rect">
                      <a:avLst/>
                    </a:prstGeom>
                    <a:ln>
                      <a:noFill/>
                    </a:ln>
                    <a:extLst>
                      <a:ext uri="{53640926-AAD7-44D8-BBD7-CCE9431645EC}">
                        <a14:shadowObscured xmlns:a14="http://schemas.microsoft.com/office/drawing/2010/main"/>
                      </a:ext>
                    </a:extLst>
                  </pic:spPr>
                </pic:pic>
              </a:graphicData>
            </a:graphic>
          </wp:inline>
        </w:drawing>
      </w:r>
    </w:p>
    <w:p w14:paraId="7DFA9669" w14:textId="31490379" w:rsidR="00540A60" w:rsidRPr="00030ECE" w:rsidRDefault="00540A60" w:rsidP="00540A60">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17</w:t>
      </w:r>
      <w:r w:rsidRPr="00030ECE">
        <w:fldChar w:fldCharType="end"/>
      </w:r>
      <w:r w:rsidRPr="00030ECE">
        <w:t xml:space="preserve"> - Distribution of Travel Businesses</w:t>
      </w:r>
    </w:p>
    <w:p w14:paraId="5FC3C968" w14:textId="770024C6"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For leisure facilities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18</w:t>
      </w:r>
      <w:r w:rsidRPr="001A4196">
        <w:rPr>
          <w:rFonts w:ascii="Constantia" w:hAnsi="Constantia"/>
          <w:sz w:val="24"/>
          <w:szCs w:val="24"/>
          <w:highlight w:val="yellow"/>
        </w:rPr>
        <w:t>),</w:t>
      </w:r>
      <w:r w:rsidRPr="00030ECE">
        <w:rPr>
          <w:rFonts w:ascii="Constantia" w:hAnsi="Constantia"/>
          <w:sz w:val="24"/>
          <w:szCs w:val="24"/>
        </w:rPr>
        <w:t xml:space="preserve"> such as museums, theatres, gyms, they seem scatter more randomly in London.</w:t>
      </w:r>
    </w:p>
    <w:p w14:paraId="4F5CE4CD" w14:textId="77777777" w:rsidR="00540A60" w:rsidRPr="00030ECE" w:rsidRDefault="00540A60" w:rsidP="00540A60">
      <w:pPr>
        <w:ind w:left="720"/>
        <w:jc w:val="both"/>
        <w:rPr>
          <w:rFonts w:ascii="Constantia" w:hAnsi="Constantia"/>
          <w:sz w:val="24"/>
          <w:szCs w:val="24"/>
        </w:rPr>
      </w:pPr>
    </w:p>
    <w:p w14:paraId="40BE6314" w14:textId="6EA71E83" w:rsidR="00540A60" w:rsidRPr="00030ECE" w:rsidRDefault="001A4196" w:rsidP="00540A60">
      <w:pPr>
        <w:keepNext/>
        <w:ind w:left="720"/>
        <w:jc w:val="both"/>
      </w:pPr>
      <w:r>
        <w:rPr>
          <w:noProof/>
        </w:rPr>
        <w:drawing>
          <wp:inline distT="0" distB="0" distL="0" distR="0" wp14:anchorId="1C4A7FB4" wp14:editId="23273FEE">
            <wp:extent cx="5468112" cy="3154680"/>
            <wp:effectExtent l="0" t="0" r="5715" b="0"/>
            <wp:docPr id="18" name="Picture 18"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28 at 02.20.01.png"/>
                    <pic:cNvPicPr/>
                  </pic:nvPicPr>
                  <pic:blipFill rotWithShape="1">
                    <a:blip r:embed="rId29" cstate="print">
                      <a:extLst>
                        <a:ext uri="{28A0092B-C50C-407E-A947-70E740481C1C}">
                          <a14:useLocalDpi xmlns:a14="http://schemas.microsoft.com/office/drawing/2010/main" val="0"/>
                        </a:ext>
                      </a:extLst>
                    </a:blip>
                    <a:srcRect t="7692"/>
                    <a:stretch/>
                  </pic:blipFill>
                  <pic:spPr bwMode="auto">
                    <a:xfrm>
                      <a:off x="0" y="0"/>
                      <a:ext cx="5471475" cy="3156620"/>
                    </a:xfrm>
                    <a:prstGeom prst="rect">
                      <a:avLst/>
                    </a:prstGeom>
                    <a:ln>
                      <a:noFill/>
                    </a:ln>
                    <a:extLst>
                      <a:ext uri="{53640926-AAD7-44D8-BBD7-CCE9431645EC}">
                        <a14:shadowObscured xmlns:a14="http://schemas.microsoft.com/office/drawing/2010/main"/>
                      </a:ext>
                    </a:extLst>
                  </pic:spPr>
                </pic:pic>
              </a:graphicData>
            </a:graphic>
          </wp:inline>
        </w:drawing>
      </w:r>
    </w:p>
    <w:p w14:paraId="62EBC47D" w14:textId="2A0ADABB" w:rsidR="00540A60" w:rsidRPr="00030ECE" w:rsidRDefault="00540A60" w:rsidP="00540A60">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18</w:t>
      </w:r>
      <w:r w:rsidRPr="00030ECE">
        <w:fldChar w:fldCharType="end"/>
      </w:r>
      <w:r w:rsidRPr="00030ECE">
        <w:t xml:space="preserve"> - Distribution of Leisure Businesses</w:t>
      </w:r>
    </w:p>
    <w:p w14:paraId="3955AC25" w14:textId="786C4916"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lastRenderedPageBreak/>
        <w:t xml:space="preserve">For night life facilities, such as pubs and bars, and beauty and health stores, such as barbers, skin care and massage, if we can remember the distribution of restaurants, they are quite similar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19</w:t>
      </w:r>
      <w:r w:rsidRPr="001A4196">
        <w:rPr>
          <w:rFonts w:ascii="Constantia" w:hAnsi="Constantia"/>
          <w:sz w:val="24"/>
          <w:szCs w:val="24"/>
          <w:highlight w:val="yellow"/>
        </w:rPr>
        <w:t>).</w:t>
      </w:r>
    </w:p>
    <w:p w14:paraId="26B9D73E" w14:textId="77777777"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 </w:t>
      </w:r>
    </w:p>
    <w:p w14:paraId="2981EC04" w14:textId="55130F42" w:rsidR="00540A60" w:rsidRPr="00030ECE" w:rsidRDefault="001A4196" w:rsidP="00540A60">
      <w:pPr>
        <w:keepNext/>
        <w:ind w:left="720"/>
        <w:jc w:val="both"/>
      </w:pPr>
      <w:r>
        <w:rPr>
          <w:noProof/>
        </w:rPr>
        <w:drawing>
          <wp:inline distT="0" distB="0" distL="0" distR="0" wp14:anchorId="573D3F80" wp14:editId="688D9430">
            <wp:extent cx="5452110" cy="3166418"/>
            <wp:effectExtent l="0" t="0" r="0" b="0"/>
            <wp:docPr id="20" name="Picture 2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8 at 02.22.03.png"/>
                    <pic:cNvPicPr/>
                  </pic:nvPicPr>
                  <pic:blipFill rotWithShape="1">
                    <a:blip r:embed="rId30" cstate="print">
                      <a:extLst>
                        <a:ext uri="{28A0092B-C50C-407E-A947-70E740481C1C}">
                          <a14:useLocalDpi xmlns:a14="http://schemas.microsoft.com/office/drawing/2010/main" val="0"/>
                        </a:ext>
                      </a:extLst>
                    </a:blip>
                    <a:srcRect t="7077"/>
                    <a:stretch/>
                  </pic:blipFill>
                  <pic:spPr bwMode="auto">
                    <a:xfrm>
                      <a:off x="0" y="0"/>
                      <a:ext cx="5463530" cy="3173051"/>
                    </a:xfrm>
                    <a:prstGeom prst="rect">
                      <a:avLst/>
                    </a:prstGeom>
                    <a:ln>
                      <a:noFill/>
                    </a:ln>
                    <a:extLst>
                      <a:ext uri="{53640926-AAD7-44D8-BBD7-CCE9431645EC}">
                        <a14:shadowObscured xmlns:a14="http://schemas.microsoft.com/office/drawing/2010/main"/>
                      </a:ext>
                    </a:extLst>
                  </pic:spPr>
                </pic:pic>
              </a:graphicData>
            </a:graphic>
          </wp:inline>
        </w:drawing>
      </w:r>
    </w:p>
    <w:p w14:paraId="3CF5290F" w14:textId="74A645FA" w:rsidR="00540A60" w:rsidRPr="00030ECE" w:rsidRDefault="00540A60" w:rsidP="00540A60">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19</w:t>
      </w:r>
      <w:r w:rsidRPr="00030ECE">
        <w:fldChar w:fldCharType="end"/>
      </w:r>
      <w:r w:rsidRPr="00030ECE">
        <w:t xml:space="preserve"> - Distribution of Night Life and Health &amp; Beauty Businesses</w:t>
      </w:r>
    </w:p>
    <w:p w14:paraId="526CBFA9" w14:textId="77777777" w:rsidR="00540A60" w:rsidRPr="00030ECE" w:rsidRDefault="00540A60" w:rsidP="00540A60">
      <w:pPr>
        <w:ind w:left="720"/>
        <w:jc w:val="both"/>
        <w:rPr>
          <w:rFonts w:ascii="Constantia" w:hAnsi="Constantia"/>
          <w:sz w:val="24"/>
          <w:szCs w:val="24"/>
        </w:rPr>
      </w:pPr>
    </w:p>
    <w:p w14:paraId="2434E6D6" w14:textId="547AC5C8"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For local services, such as computer, phone, bike repair stores, they gather in oxford street and locate randomly in other area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20</w:t>
      </w:r>
      <w:r w:rsidRPr="001A4196">
        <w:rPr>
          <w:rFonts w:ascii="Constantia" w:hAnsi="Constantia"/>
          <w:sz w:val="24"/>
          <w:szCs w:val="24"/>
          <w:highlight w:val="yellow"/>
        </w:rPr>
        <w:t>)</w:t>
      </w:r>
      <w:r w:rsidRPr="00030ECE">
        <w:rPr>
          <w:rFonts w:ascii="Constantia" w:hAnsi="Constantia"/>
          <w:sz w:val="24"/>
          <w:szCs w:val="24"/>
        </w:rPr>
        <w:t>. Based on these regulations we investigated, disabled people can seek out the place which fits their needs more quickly.</w:t>
      </w:r>
    </w:p>
    <w:p w14:paraId="7EACDA88" w14:textId="4EE3EC34" w:rsidR="00540A60" w:rsidRPr="00030ECE" w:rsidRDefault="001A4196" w:rsidP="00540A60">
      <w:pPr>
        <w:keepNext/>
        <w:ind w:left="720"/>
        <w:jc w:val="center"/>
      </w:pPr>
      <w:r>
        <w:rPr>
          <w:noProof/>
        </w:rPr>
        <w:lastRenderedPageBreak/>
        <w:drawing>
          <wp:inline distT="0" distB="0" distL="0" distR="0" wp14:anchorId="18E96501" wp14:editId="3D645E19">
            <wp:extent cx="5426765" cy="3120390"/>
            <wp:effectExtent l="0" t="0" r="0" b="3810"/>
            <wp:docPr id="27" name="Picture 27"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5-28 at 02.22.46.png"/>
                    <pic:cNvPicPr/>
                  </pic:nvPicPr>
                  <pic:blipFill rotWithShape="1">
                    <a:blip r:embed="rId31" cstate="print">
                      <a:extLst>
                        <a:ext uri="{28A0092B-C50C-407E-A947-70E740481C1C}">
                          <a14:useLocalDpi xmlns:a14="http://schemas.microsoft.com/office/drawing/2010/main" val="0"/>
                        </a:ext>
                      </a:extLst>
                    </a:blip>
                    <a:srcRect t="8000"/>
                    <a:stretch/>
                  </pic:blipFill>
                  <pic:spPr bwMode="auto">
                    <a:xfrm>
                      <a:off x="0" y="0"/>
                      <a:ext cx="5431937" cy="3123364"/>
                    </a:xfrm>
                    <a:prstGeom prst="rect">
                      <a:avLst/>
                    </a:prstGeom>
                    <a:ln>
                      <a:noFill/>
                    </a:ln>
                    <a:extLst>
                      <a:ext uri="{53640926-AAD7-44D8-BBD7-CCE9431645EC}">
                        <a14:shadowObscured xmlns:a14="http://schemas.microsoft.com/office/drawing/2010/main"/>
                      </a:ext>
                    </a:extLst>
                  </pic:spPr>
                </pic:pic>
              </a:graphicData>
            </a:graphic>
          </wp:inline>
        </w:drawing>
      </w:r>
    </w:p>
    <w:p w14:paraId="1C887709" w14:textId="78D9605F" w:rsidR="00540A60" w:rsidRPr="00030ECE" w:rsidRDefault="00540A60" w:rsidP="00540A60">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20</w:t>
      </w:r>
      <w:r w:rsidRPr="00030ECE">
        <w:fldChar w:fldCharType="end"/>
      </w:r>
      <w:r w:rsidRPr="00030ECE">
        <w:t xml:space="preserve"> - Distribution of Local Service Businesses</w:t>
      </w:r>
    </w:p>
    <w:p w14:paraId="788FF394" w14:textId="77777777" w:rsidR="00540A60" w:rsidRPr="00030ECE" w:rsidRDefault="00540A60" w:rsidP="00540A60">
      <w:pPr>
        <w:ind w:left="720"/>
        <w:jc w:val="both"/>
        <w:rPr>
          <w:rFonts w:ascii="Constantia" w:hAnsi="Constantia"/>
          <w:sz w:val="24"/>
          <w:szCs w:val="24"/>
        </w:rPr>
      </w:pPr>
    </w:p>
    <w:p w14:paraId="45805C9E" w14:textId="0AA991E9"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There is a search bar in the middle top as well, people can search for their locations and the map will zoom in to this place. Taking UCL as an example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21</w:t>
      </w:r>
      <w:r w:rsidRPr="001A4196">
        <w:rPr>
          <w:rFonts w:ascii="Constantia" w:hAnsi="Constantia"/>
          <w:sz w:val="24"/>
          <w:szCs w:val="24"/>
          <w:highlight w:val="yellow"/>
        </w:rPr>
        <w:t>)</w:t>
      </w:r>
      <w:r w:rsidRPr="00030ECE">
        <w:rPr>
          <w:rFonts w:ascii="Constantia" w:hAnsi="Constantia"/>
          <w:sz w:val="24"/>
          <w:szCs w:val="24"/>
        </w:rPr>
        <w:t>, we type UCL and search, then the map will zoom in to UCL. If we want to seek for restaurants which is accessible for wheelchair, we just move the mouse to the red points around to see the popup which displays the name, picture, category, price level and rating scores of every business. Furthermore, the point radius has been set equal to rating score: higher the rating, bigger the points, so that we can find the most satisfied place rapidly.</w:t>
      </w:r>
    </w:p>
    <w:p w14:paraId="460656D0" w14:textId="2EC48101" w:rsidR="008425A1" w:rsidRPr="00030ECE" w:rsidRDefault="001A4196" w:rsidP="008425A1">
      <w:pPr>
        <w:keepNext/>
        <w:ind w:left="720"/>
        <w:jc w:val="both"/>
      </w:pPr>
      <w:r>
        <w:rPr>
          <w:noProof/>
        </w:rPr>
        <w:lastRenderedPageBreak/>
        <w:drawing>
          <wp:inline distT="0" distB="0" distL="0" distR="0" wp14:anchorId="4395DFE6" wp14:editId="336506CA">
            <wp:extent cx="5489438" cy="3177540"/>
            <wp:effectExtent l="0" t="0" r="0" b="0"/>
            <wp:docPr id="31" name="Picture 31"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5-28 at 02.24.15.png"/>
                    <pic:cNvPicPr/>
                  </pic:nvPicPr>
                  <pic:blipFill rotWithShape="1">
                    <a:blip r:embed="rId32" cstate="print">
                      <a:extLst>
                        <a:ext uri="{28A0092B-C50C-407E-A947-70E740481C1C}">
                          <a14:useLocalDpi xmlns:a14="http://schemas.microsoft.com/office/drawing/2010/main" val="0"/>
                        </a:ext>
                      </a:extLst>
                    </a:blip>
                    <a:srcRect t="7385"/>
                    <a:stretch/>
                  </pic:blipFill>
                  <pic:spPr bwMode="auto">
                    <a:xfrm>
                      <a:off x="0" y="0"/>
                      <a:ext cx="5497204" cy="3182035"/>
                    </a:xfrm>
                    <a:prstGeom prst="rect">
                      <a:avLst/>
                    </a:prstGeom>
                    <a:ln>
                      <a:noFill/>
                    </a:ln>
                    <a:extLst>
                      <a:ext uri="{53640926-AAD7-44D8-BBD7-CCE9431645EC}">
                        <a14:shadowObscured xmlns:a14="http://schemas.microsoft.com/office/drawing/2010/main"/>
                      </a:ext>
                    </a:extLst>
                  </pic:spPr>
                </pic:pic>
              </a:graphicData>
            </a:graphic>
          </wp:inline>
        </w:drawing>
      </w:r>
    </w:p>
    <w:p w14:paraId="7C3D456C" w14:textId="0FBBC536" w:rsidR="008425A1" w:rsidRPr="00030ECE" w:rsidRDefault="008425A1" w:rsidP="008425A1">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21</w:t>
      </w:r>
      <w:r w:rsidRPr="00030ECE">
        <w:fldChar w:fldCharType="end"/>
      </w:r>
      <w:r w:rsidRPr="00030ECE">
        <w:t xml:space="preserve"> - Search Function and Business Popup</w:t>
      </w:r>
    </w:p>
    <w:p w14:paraId="04AACAA7" w14:textId="58267E51" w:rsidR="00540A60" w:rsidRPr="00030ECE" w:rsidRDefault="00540A60" w:rsidP="00540A60">
      <w:pPr>
        <w:ind w:left="720"/>
        <w:jc w:val="both"/>
        <w:rPr>
          <w:rFonts w:ascii="Constantia" w:hAnsi="Constantia"/>
          <w:sz w:val="24"/>
          <w:szCs w:val="24"/>
        </w:rPr>
      </w:pPr>
      <w:r w:rsidRPr="00030ECE">
        <w:rPr>
          <w:rFonts w:ascii="Constantia" w:hAnsi="Constantia"/>
          <w:sz w:val="24"/>
          <w:szCs w:val="24"/>
        </w:rPr>
        <w:t xml:space="preserve">By clicking each borough in the map (figure </w:t>
      </w:r>
      <w:r w:rsidR="001A4196">
        <w:rPr>
          <w:rFonts w:ascii="Constantia" w:hAnsi="Constantia"/>
          <w:sz w:val="24"/>
          <w:szCs w:val="24"/>
        </w:rPr>
        <w:t>22</w:t>
      </w:r>
      <w:r w:rsidRPr="00030ECE">
        <w:rPr>
          <w:rFonts w:ascii="Constantia" w:hAnsi="Constantia"/>
          <w:sz w:val="24"/>
          <w:szCs w:val="24"/>
        </w:rPr>
        <w:t xml:space="preserve">) or the charts (figure </w:t>
      </w:r>
      <w:r w:rsidR="001A4196">
        <w:rPr>
          <w:rFonts w:ascii="Constantia" w:hAnsi="Constantia"/>
          <w:sz w:val="24"/>
          <w:szCs w:val="24"/>
        </w:rPr>
        <w:t>23</w:t>
      </w:r>
      <w:r w:rsidRPr="00030ECE">
        <w:rPr>
          <w:rFonts w:ascii="Constantia" w:hAnsi="Constantia"/>
          <w:sz w:val="24"/>
          <w:szCs w:val="24"/>
        </w:rPr>
        <w:t>), we can see a popup with accurate numbers of businesses in this borough as well. As a result, we can learn the current situation of living convenience for disabled people in each borough of London more deeply.</w:t>
      </w:r>
    </w:p>
    <w:p w14:paraId="4A47A032" w14:textId="455B92C3" w:rsidR="008425A1" w:rsidRPr="00030ECE" w:rsidRDefault="001A4196" w:rsidP="008425A1">
      <w:pPr>
        <w:keepNext/>
        <w:ind w:left="720"/>
        <w:jc w:val="both"/>
      </w:pPr>
      <w:r>
        <w:rPr>
          <w:noProof/>
        </w:rPr>
        <w:drawing>
          <wp:inline distT="0" distB="0" distL="0" distR="0" wp14:anchorId="651A212C" wp14:editId="319C5739">
            <wp:extent cx="5509260" cy="3189014"/>
            <wp:effectExtent l="0" t="0" r="254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5-28 at 02.29.06.png"/>
                    <pic:cNvPicPr/>
                  </pic:nvPicPr>
                  <pic:blipFill rotWithShape="1">
                    <a:blip r:embed="rId33" cstate="print">
                      <a:extLst>
                        <a:ext uri="{28A0092B-C50C-407E-A947-70E740481C1C}">
                          <a14:useLocalDpi xmlns:a14="http://schemas.microsoft.com/office/drawing/2010/main" val="0"/>
                        </a:ext>
                      </a:extLst>
                    </a:blip>
                    <a:srcRect t="7385"/>
                    <a:stretch/>
                  </pic:blipFill>
                  <pic:spPr bwMode="auto">
                    <a:xfrm>
                      <a:off x="0" y="0"/>
                      <a:ext cx="5514127" cy="3191831"/>
                    </a:xfrm>
                    <a:prstGeom prst="rect">
                      <a:avLst/>
                    </a:prstGeom>
                    <a:ln>
                      <a:noFill/>
                    </a:ln>
                    <a:extLst>
                      <a:ext uri="{53640926-AAD7-44D8-BBD7-CCE9431645EC}">
                        <a14:shadowObscured xmlns:a14="http://schemas.microsoft.com/office/drawing/2010/main"/>
                      </a:ext>
                    </a:extLst>
                  </pic:spPr>
                </pic:pic>
              </a:graphicData>
            </a:graphic>
          </wp:inline>
        </w:drawing>
      </w:r>
    </w:p>
    <w:p w14:paraId="38D97754" w14:textId="27A2A875" w:rsidR="008425A1" w:rsidRPr="00030ECE" w:rsidRDefault="008425A1" w:rsidP="008425A1">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22</w:t>
      </w:r>
      <w:r w:rsidRPr="00030ECE">
        <w:fldChar w:fldCharType="end"/>
      </w:r>
      <w:r w:rsidRPr="00030ECE">
        <w:t xml:space="preserve"> - Borough Business Popup</w:t>
      </w:r>
    </w:p>
    <w:p w14:paraId="53645F50" w14:textId="4BFF67D4" w:rsidR="008425A1" w:rsidRPr="00030ECE" w:rsidRDefault="008425A1" w:rsidP="008425A1"/>
    <w:p w14:paraId="21FAEB7B" w14:textId="77777777" w:rsidR="008425A1" w:rsidRPr="00030ECE" w:rsidRDefault="008425A1" w:rsidP="008425A1">
      <w:pPr>
        <w:keepNext/>
        <w:jc w:val="center"/>
      </w:pPr>
      <w:r w:rsidRPr="00030ECE">
        <w:rPr>
          <w:rFonts w:ascii="Times" w:hAnsi="Times" w:cs="AppleSystemUIFont"/>
          <w:noProof/>
          <w:sz w:val="21"/>
        </w:rPr>
        <w:drawing>
          <wp:inline distT="0" distB="0" distL="0" distR="0" wp14:anchorId="3131D042" wp14:editId="3981FE90">
            <wp:extent cx="2978547" cy="36195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34">
                      <a:extLst>
                        <a:ext uri="{28A0092B-C50C-407E-A947-70E740481C1C}">
                          <a14:useLocalDpi xmlns:a14="http://schemas.microsoft.com/office/drawing/2010/main" val="0"/>
                        </a:ext>
                      </a:extLst>
                    </a:blip>
                    <a:stretch>
                      <a:fillRect/>
                    </a:stretch>
                  </pic:blipFill>
                  <pic:spPr>
                    <a:xfrm>
                      <a:off x="0" y="0"/>
                      <a:ext cx="3006932" cy="3653993"/>
                    </a:xfrm>
                    <a:prstGeom prst="rect">
                      <a:avLst/>
                    </a:prstGeom>
                  </pic:spPr>
                </pic:pic>
              </a:graphicData>
            </a:graphic>
          </wp:inline>
        </w:drawing>
      </w:r>
    </w:p>
    <w:p w14:paraId="203F0489" w14:textId="1DE9204D" w:rsidR="008425A1" w:rsidRPr="00030ECE" w:rsidRDefault="008425A1" w:rsidP="008425A1">
      <w:pPr>
        <w:pStyle w:val="Caption"/>
        <w:jc w:val="center"/>
      </w:pPr>
      <w:r w:rsidRPr="00030ECE">
        <w:t xml:space="preserve">Figure </w:t>
      </w:r>
      <w:r w:rsidRPr="00030ECE">
        <w:fldChar w:fldCharType="begin"/>
      </w:r>
      <w:r w:rsidRPr="00030ECE">
        <w:instrText xml:space="preserve"> SEQ Figure \* ARABIC </w:instrText>
      </w:r>
      <w:r w:rsidRPr="00030ECE">
        <w:fldChar w:fldCharType="separate"/>
      </w:r>
      <w:r w:rsidRPr="00030ECE">
        <w:t>23</w:t>
      </w:r>
      <w:r w:rsidRPr="00030ECE">
        <w:fldChar w:fldCharType="end"/>
      </w:r>
      <w:r w:rsidRPr="00030ECE">
        <w:t xml:space="preserve"> - Stacked Histogram on Wheelchair Accessible Businesses in Each London Borough</w:t>
      </w:r>
    </w:p>
    <w:p w14:paraId="0C224683" w14:textId="6F958830" w:rsidR="00540A60" w:rsidRPr="00030ECE" w:rsidRDefault="00540A60" w:rsidP="008425A1">
      <w:pPr>
        <w:ind w:left="720"/>
        <w:jc w:val="both"/>
        <w:rPr>
          <w:rFonts w:ascii="Constantia" w:hAnsi="Constantia" w:hint="eastAsia"/>
          <w:sz w:val="24"/>
          <w:szCs w:val="24"/>
          <w:lang w:eastAsia="zh-CN"/>
        </w:rPr>
      </w:pPr>
      <w:r w:rsidRPr="00030ECE">
        <w:rPr>
          <w:rFonts w:ascii="Constantia" w:hAnsi="Constantia"/>
          <w:sz w:val="24"/>
          <w:szCs w:val="24"/>
        </w:rPr>
        <w:t xml:space="preserve">The chart about the percentage of wheelchair accessible businesses in total quantities of each type of business in the bottom-left </w:t>
      </w:r>
      <w:r w:rsidRPr="001A4196">
        <w:rPr>
          <w:rFonts w:ascii="Constantia" w:hAnsi="Constantia"/>
          <w:sz w:val="24"/>
          <w:szCs w:val="24"/>
          <w:highlight w:val="yellow"/>
        </w:rPr>
        <w:t xml:space="preserve">(figure </w:t>
      </w:r>
      <w:r w:rsidR="001A4196" w:rsidRPr="001A4196">
        <w:rPr>
          <w:rFonts w:ascii="Constantia" w:hAnsi="Constantia"/>
          <w:sz w:val="24"/>
          <w:szCs w:val="24"/>
          <w:highlight w:val="yellow"/>
        </w:rPr>
        <w:t>24</w:t>
      </w:r>
      <w:r w:rsidRPr="001A4196">
        <w:rPr>
          <w:rFonts w:ascii="Constantia" w:hAnsi="Constantia"/>
          <w:sz w:val="24"/>
          <w:szCs w:val="24"/>
          <w:highlight w:val="yellow"/>
        </w:rPr>
        <w:t>)</w:t>
      </w:r>
      <w:r w:rsidRPr="00030ECE">
        <w:rPr>
          <w:rFonts w:ascii="Constantia" w:hAnsi="Constantia"/>
          <w:sz w:val="24"/>
          <w:szCs w:val="24"/>
        </w:rPr>
        <w:t xml:space="preserve"> demonstrates that businesses in London generally pay little attention in disabled people. All kinds of businesses take up less than 5%, particularly for local service, which only takes up 0.56%. </w:t>
      </w:r>
      <w:r w:rsidR="001A4196">
        <w:rPr>
          <w:rFonts w:ascii="Constantia" w:hAnsi="Constantia"/>
          <w:sz w:val="24"/>
          <w:szCs w:val="24"/>
        </w:rPr>
        <w:t>It’s also a</w:t>
      </w:r>
      <w:r w:rsidR="001A4196">
        <w:rPr>
          <w:rFonts w:ascii="Constantia" w:hAnsi="Constantia" w:hint="eastAsia"/>
          <w:sz w:val="24"/>
          <w:szCs w:val="24"/>
          <w:lang w:eastAsia="zh-CN"/>
        </w:rPr>
        <w:t>n</w:t>
      </w:r>
      <w:r w:rsidR="001A4196">
        <w:rPr>
          <w:rFonts w:ascii="Constantia" w:hAnsi="Constantia"/>
          <w:sz w:val="24"/>
          <w:szCs w:val="24"/>
        </w:rPr>
        <w:t xml:space="preserve"> interesting thing that Night Life ranks No.1 in all categories.</w:t>
      </w:r>
    </w:p>
    <w:p w14:paraId="5CC3D61A" w14:textId="77777777" w:rsidR="008425A1" w:rsidRPr="00030ECE" w:rsidRDefault="008425A1" w:rsidP="008425A1">
      <w:pPr>
        <w:keepNext/>
        <w:ind w:left="720"/>
        <w:jc w:val="center"/>
      </w:pPr>
      <w:r w:rsidRPr="00030ECE">
        <w:rPr>
          <w:rFonts w:ascii="Times" w:hAnsi="Times" w:cs="AppleSystemUIFont"/>
          <w:noProof/>
          <w:sz w:val="21"/>
        </w:rPr>
        <w:drawing>
          <wp:inline distT="0" distB="0" distL="0" distR="0" wp14:anchorId="512BD86B" wp14:editId="1A1A5B2A">
            <wp:extent cx="4025900" cy="2146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3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19F7D919" w14:textId="190BFEE3" w:rsidR="00540A60" w:rsidRPr="00030ECE" w:rsidRDefault="008425A1" w:rsidP="008425A1">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Pr="00030ECE">
        <w:t>24</w:t>
      </w:r>
      <w:r w:rsidRPr="00030ECE">
        <w:fldChar w:fldCharType="end"/>
      </w:r>
      <w:r w:rsidRPr="00030ECE">
        <w:t xml:space="preserve"> - Histogram on Wheelchair Accessible Businesses / All Business in London</w:t>
      </w:r>
    </w:p>
    <w:p w14:paraId="7FBDC681" w14:textId="49974AF8" w:rsidR="001F7B3B" w:rsidRPr="00030ECE" w:rsidRDefault="00540A60" w:rsidP="00540A60">
      <w:pPr>
        <w:ind w:left="720"/>
        <w:jc w:val="both"/>
        <w:rPr>
          <w:rFonts w:ascii="Constantia" w:hAnsi="Constantia"/>
          <w:sz w:val="24"/>
          <w:szCs w:val="24"/>
        </w:rPr>
      </w:pPr>
      <w:r w:rsidRPr="00030ECE">
        <w:rPr>
          <w:rFonts w:ascii="Constantia" w:hAnsi="Constantia"/>
          <w:sz w:val="24"/>
          <w:szCs w:val="24"/>
        </w:rPr>
        <w:lastRenderedPageBreak/>
        <w:t xml:space="preserve">In conclusion, the current wheelchair accessible businesses situation in London is </w:t>
      </w:r>
      <w:r w:rsidR="001A4196">
        <w:rPr>
          <w:rFonts w:ascii="Constantia" w:hAnsi="Constantia" w:hint="eastAsia"/>
          <w:sz w:val="24"/>
          <w:szCs w:val="24"/>
          <w:lang w:eastAsia="zh-CN"/>
        </w:rPr>
        <w:t>unsat</w:t>
      </w:r>
      <w:r w:rsidR="001A4196">
        <w:rPr>
          <w:rFonts w:ascii="Constantia" w:hAnsi="Constantia"/>
          <w:sz w:val="24"/>
          <w:szCs w:val="24"/>
          <w:lang w:eastAsia="zh-CN"/>
        </w:rPr>
        <w:t>isfactory</w:t>
      </w:r>
      <w:r w:rsidRPr="00030ECE">
        <w:rPr>
          <w:rFonts w:ascii="Constantia" w:hAnsi="Constantia"/>
          <w:sz w:val="24"/>
          <w:szCs w:val="24"/>
        </w:rPr>
        <w:t xml:space="preserve">. However, it may </w:t>
      </w:r>
      <w:r w:rsidR="001A4196">
        <w:rPr>
          <w:rFonts w:ascii="Constantia" w:hAnsi="Constantia"/>
          <w:sz w:val="24"/>
          <w:szCs w:val="24"/>
        </w:rPr>
        <w:t xml:space="preserve">be </w:t>
      </w:r>
      <w:r w:rsidRPr="00030ECE">
        <w:rPr>
          <w:rFonts w:ascii="Constantia" w:hAnsi="Constantia"/>
          <w:sz w:val="24"/>
          <w:szCs w:val="24"/>
        </w:rPr>
        <w:t>cause</w:t>
      </w:r>
      <w:r w:rsidR="001A4196">
        <w:rPr>
          <w:rFonts w:ascii="Constantia" w:hAnsi="Constantia"/>
          <w:sz w:val="24"/>
          <w:szCs w:val="24"/>
        </w:rPr>
        <w:t>d</w:t>
      </w:r>
      <w:r w:rsidRPr="00030ECE">
        <w:rPr>
          <w:rFonts w:ascii="Constantia" w:hAnsi="Constantia"/>
          <w:sz w:val="24"/>
          <w:szCs w:val="24"/>
        </w:rPr>
        <w:t xml:space="preserve"> by the bias of data source</w:t>
      </w:r>
      <w:r w:rsidR="001A4196">
        <w:rPr>
          <w:rFonts w:ascii="Constantia" w:hAnsi="Constantia"/>
          <w:sz w:val="24"/>
          <w:szCs w:val="24"/>
        </w:rPr>
        <w:t xml:space="preserve">. As Yelp only returns businesses with reviews, many businesses </w:t>
      </w:r>
      <w:r w:rsidR="001A4196">
        <w:rPr>
          <w:rFonts w:ascii="Constantia" w:hAnsi="Constantia" w:hint="eastAsia"/>
          <w:sz w:val="24"/>
          <w:szCs w:val="24"/>
          <w:lang w:eastAsia="zh-CN"/>
        </w:rPr>
        <w:t>which</w:t>
      </w:r>
      <w:r w:rsidR="001A4196">
        <w:rPr>
          <w:rFonts w:ascii="Constantia" w:hAnsi="Constantia"/>
          <w:sz w:val="24"/>
          <w:szCs w:val="24"/>
          <w:lang w:eastAsia="zh-CN"/>
        </w:rPr>
        <w:t xml:space="preserve"> </w:t>
      </w:r>
      <w:r w:rsidR="001A4196">
        <w:rPr>
          <w:rFonts w:ascii="Constantia" w:hAnsi="Constantia"/>
          <w:sz w:val="24"/>
          <w:szCs w:val="24"/>
        </w:rPr>
        <w:t>haven’t reviews yet are omitted</w:t>
      </w:r>
      <w:r w:rsidRPr="00030ECE">
        <w:rPr>
          <w:rFonts w:ascii="Constantia" w:hAnsi="Constantia"/>
          <w:sz w:val="24"/>
          <w:szCs w:val="24"/>
        </w:rPr>
        <w:t>.</w:t>
      </w:r>
      <w:r w:rsidR="001A4196">
        <w:rPr>
          <w:rFonts w:ascii="Constantia" w:hAnsi="Constantia"/>
          <w:sz w:val="24"/>
          <w:szCs w:val="24"/>
        </w:rPr>
        <w:t xml:space="preserve"> In addition, some businesses may be labelled incorrectly. </w:t>
      </w:r>
    </w:p>
    <w:p w14:paraId="7B1DF613" w14:textId="6A9280B2" w:rsidR="0005155A" w:rsidRPr="00030ECE" w:rsidRDefault="00E9604B" w:rsidP="00762BD0">
      <w:pPr>
        <w:pStyle w:val="Heading1"/>
        <w:numPr>
          <w:ilvl w:val="0"/>
          <w:numId w:val="1"/>
        </w:numPr>
        <w:rPr>
          <w:rFonts w:ascii="Constantia" w:hAnsi="Constantia"/>
          <w:color w:val="007789"/>
        </w:rPr>
      </w:pPr>
      <w:bookmarkStart w:id="115" w:name="_Toc9882776"/>
      <w:r w:rsidRPr="00030ECE">
        <w:rPr>
          <w:rFonts w:ascii="Constantia" w:hAnsi="Constantia"/>
          <w:color w:val="007789"/>
        </w:rPr>
        <w:t>Accessibility in Manchester – Transport Strategy 2040</w:t>
      </w:r>
      <w:bookmarkEnd w:id="115"/>
    </w:p>
    <w:p w14:paraId="41F5A0D6" w14:textId="73C10980" w:rsidR="005E1762" w:rsidRPr="00030ECE" w:rsidRDefault="005E1762" w:rsidP="005E1762"/>
    <w:p w14:paraId="4F967B45" w14:textId="4A45D674" w:rsidR="005E1762" w:rsidRPr="00030ECE" w:rsidRDefault="005E1762" w:rsidP="00762BD0">
      <w:pPr>
        <w:pStyle w:val="ListParagraph"/>
        <w:numPr>
          <w:ilvl w:val="1"/>
          <w:numId w:val="1"/>
        </w:numPr>
      </w:pPr>
      <w:r w:rsidRPr="00030ECE">
        <w:t xml:space="preserve"> </w:t>
      </w:r>
      <w:r w:rsidRPr="00030ECE">
        <w:rPr>
          <w:rFonts w:ascii="Constantia" w:eastAsiaTheme="majorEastAsia" w:hAnsi="Constantia" w:cstheme="majorBidi"/>
          <w:color w:val="007789"/>
          <w:sz w:val="26"/>
          <w:szCs w:val="26"/>
        </w:rPr>
        <w:t>Design</w:t>
      </w:r>
      <w:r w:rsidR="00C63FBB" w:rsidRPr="00030ECE">
        <w:rPr>
          <w:rFonts w:ascii="Constantia" w:eastAsiaTheme="majorEastAsia" w:hAnsi="Constantia" w:cstheme="majorBidi"/>
          <w:color w:val="007789"/>
          <w:sz w:val="26"/>
          <w:szCs w:val="26"/>
        </w:rPr>
        <w:t xml:space="preserve"> &amp; Approach</w:t>
      </w:r>
    </w:p>
    <w:p w14:paraId="3AC47907" w14:textId="0397B300"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The main objective of this section is to visualize the future interventions such as projects and plans that tackle the accessibility aspect within the Manchester Transport Strategy for 2040. This was made by finding within each policy and intervention any </w:t>
      </w:r>
      <w:ins w:id="116" w:author="Ye, Yafei" w:date="2019-05-28T12:07:00Z">
        <w:r w:rsidR="00943A75">
          <w:rPr>
            <w:rFonts w:ascii="Constantia" w:hAnsi="Constantia"/>
            <w:sz w:val="24"/>
            <w:szCs w:val="24"/>
          </w:rPr>
          <w:t xml:space="preserve">strategic </w:t>
        </w:r>
      </w:ins>
      <w:bookmarkStart w:id="117" w:name="_GoBack"/>
      <w:bookmarkEnd w:id="117"/>
      <w:r w:rsidRPr="00030ECE">
        <w:rPr>
          <w:rFonts w:ascii="Constantia" w:hAnsi="Constantia"/>
          <w:sz w:val="24"/>
          <w:szCs w:val="24"/>
        </w:rPr>
        <w:t xml:space="preserve">objective </w:t>
      </w:r>
      <w:r w:rsidR="00884169" w:rsidRPr="00030ECE">
        <w:rPr>
          <w:rFonts w:ascii="Constantia" w:hAnsi="Constantia"/>
          <w:sz w:val="24"/>
          <w:szCs w:val="24"/>
        </w:rPr>
        <w:t>focusing</w:t>
      </w:r>
      <w:r w:rsidRPr="00030ECE">
        <w:rPr>
          <w:rFonts w:ascii="Constantia" w:hAnsi="Constantia"/>
          <w:sz w:val="24"/>
          <w:szCs w:val="24"/>
        </w:rPr>
        <w:t xml:space="preserve"> the urban access issue. </w:t>
      </w:r>
    </w:p>
    <w:p w14:paraId="1E63D730" w14:textId="7777777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Accessibility in relation to public transportation has a very wide literature, urban transport systems around the world have faced the challenges to bring everyone the possibility to move, both under the social lenses (</w:t>
      </w:r>
      <w:proofErr w:type="spellStart"/>
      <w:r w:rsidRPr="00030ECE">
        <w:rPr>
          <w:rFonts w:ascii="Constantia" w:hAnsi="Constantia"/>
          <w:sz w:val="24"/>
          <w:szCs w:val="24"/>
        </w:rPr>
        <w:t>Bocarejo</w:t>
      </w:r>
      <w:proofErr w:type="spellEnd"/>
      <w:r w:rsidRPr="00030ECE">
        <w:rPr>
          <w:rFonts w:ascii="Constantia" w:hAnsi="Constantia"/>
          <w:sz w:val="24"/>
          <w:szCs w:val="24"/>
        </w:rPr>
        <w:t xml:space="preserve"> and Oviedo, 2012), (Preston and </w:t>
      </w:r>
      <w:proofErr w:type="spellStart"/>
      <w:r w:rsidRPr="00030ECE">
        <w:rPr>
          <w:rFonts w:ascii="Constantia" w:hAnsi="Constantia"/>
          <w:sz w:val="24"/>
          <w:szCs w:val="24"/>
        </w:rPr>
        <w:t>Raje</w:t>
      </w:r>
      <w:proofErr w:type="spellEnd"/>
      <w:r w:rsidRPr="00030ECE">
        <w:rPr>
          <w:rFonts w:ascii="Constantia" w:hAnsi="Constantia"/>
          <w:sz w:val="24"/>
          <w:szCs w:val="24"/>
        </w:rPr>
        <w:t>’ 2007) and disabled people accessibility (Hine, 2016). The urban environment in most of the developed countries faces also a strong increase in ageing population which demand for accessible ramps, safe pedestrian facilities, all urging an incorporation of accessibility plans into the strategic agenda (Sze and Christensen, 2017).</w:t>
      </w:r>
    </w:p>
    <w:p w14:paraId="77431783" w14:textId="7777777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Recently, the Great Britain Department for Transport (2018) has released the Inclusive Transport Strategy which aims is to “improve accessibility across all types of travel for those with both visible and visible disabilities”. The ambition of this national initiative is to achieve a fully accessible transport system by 2030. </w:t>
      </w:r>
    </w:p>
    <w:p w14:paraId="101EB736" w14:textId="4F26EA94" w:rsidR="005E1762" w:rsidRPr="00030ECE" w:rsidRDefault="005E1762" w:rsidP="005E1762">
      <w:pPr>
        <w:ind w:left="720"/>
        <w:jc w:val="both"/>
      </w:pPr>
      <w:r w:rsidRPr="00030ECE">
        <w:rPr>
          <w:rFonts w:ascii="Constantia" w:hAnsi="Constantia"/>
          <w:sz w:val="24"/>
          <w:szCs w:val="24"/>
        </w:rPr>
        <w:t>Under this light is was very interesting to investigate the Greater Manchester direction when is about transport accessibility (Transport for Greater Manchester, 2019). The strategy, specially focused to improve connectivity at regional and local level, sizes its 2040 goal to support long-term, sustainable economic growth and access to opportunity for all. The document states two sub-sections when is about accessibility, one regards the social aspect of “Access to Employment, Service and Leisure” and the other a more infrastructural value of ‘Improving Access’. The visualization in this case will be referred to this last sub-section, which tends to answer the needs of people commuting day by day, especially with public transport modes through the provision of more effective interchanges options from cycle parking to bus links and even car parking. The Strategy last section “Policies and Interventions” identifies a series of projects to be carried out by the 2040 term</w:t>
      </w:r>
      <w:r w:rsidR="0051086A">
        <w:rPr>
          <w:rFonts w:ascii="Constantia" w:hAnsi="Constantia"/>
          <w:sz w:val="24"/>
          <w:szCs w:val="24"/>
        </w:rPr>
        <w:t>.</w:t>
      </w:r>
      <w:r w:rsidRPr="00030ECE">
        <w:rPr>
          <w:rFonts w:ascii="Constantia" w:hAnsi="Constantia"/>
          <w:sz w:val="24"/>
          <w:szCs w:val="24"/>
        </w:rPr>
        <w:t xml:space="preserve"> </w:t>
      </w:r>
      <w:r w:rsidR="002542E3" w:rsidRPr="00030ECE">
        <w:rPr>
          <w:rFonts w:ascii="Constantia" w:hAnsi="Constantia"/>
          <w:sz w:val="24"/>
          <w:szCs w:val="24"/>
        </w:rPr>
        <w:t>Table 3</w:t>
      </w:r>
      <w:r w:rsidRPr="00030ECE">
        <w:rPr>
          <w:rFonts w:ascii="Constantia" w:hAnsi="Constantia"/>
          <w:sz w:val="24"/>
          <w:szCs w:val="24"/>
        </w:rPr>
        <w:t xml:space="preserve"> shows the interventions which contain access or accessibility as objectives.</w:t>
      </w:r>
    </w:p>
    <w:p w14:paraId="27049376" w14:textId="4A7370E5" w:rsidR="001F7B3B" w:rsidRPr="00030ECE" w:rsidRDefault="001F7B3B">
      <w:r w:rsidRPr="00030ECE">
        <w:lastRenderedPageBreak/>
        <w:br w:type="page"/>
      </w:r>
    </w:p>
    <w:tbl>
      <w:tblPr>
        <w:tblStyle w:val="PlainTable1"/>
        <w:tblW w:w="9257" w:type="dxa"/>
        <w:jc w:val="center"/>
        <w:tblLook w:val="04A0" w:firstRow="1" w:lastRow="0" w:firstColumn="1" w:lastColumn="0" w:noHBand="0" w:noVBand="1"/>
      </w:tblPr>
      <w:tblGrid>
        <w:gridCol w:w="611"/>
        <w:gridCol w:w="1758"/>
        <w:gridCol w:w="2058"/>
        <w:gridCol w:w="871"/>
        <w:gridCol w:w="1034"/>
        <w:gridCol w:w="1469"/>
        <w:gridCol w:w="1456"/>
      </w:tblGrid>
      <w:tr w:rsidR="005E1762" w:rsidRPr="00030ECE" w14:paraId="5608BDFD" w14:textId="77777777" w:rsidTr="005E1762">
        <w:trPr>
          <w:cnfStyle w:val="100000000000" w:firstRow="1" w:lastRow="0" w:firstColumn="0" w:lastColumn="0" w:oddVBand="0" w:evenVBand="0" w:oddHBand="0"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611" w:type="dxa"/>
            <w:shd w:val="clear" w:color="auto" w:fill="007789"/>
            <w:noWrap/>
            <w:hideMark/>
          </w:tcPr>
          <w:p w14:paraId="0AD84B0C" w14:textId="77777777" w:rsidR="005E1762" w:rsidRPr="00030ECE" w:rsidRDefault="005E1762" w:rsidP="005D1B47">
            <w:pPr>
              <w:rPr>
                <w:rFonts w:ascii="Times New Roman" w:eastAsia="Times New Roman" w:hAnsi="Times New Roman" w:cs="Times New Roman"/>
                <w:color w:val="FFFFFF" w:themeColor="background1"/>
                <w:sz w:val="18"/>
                <w:szCs w:val="18"/>
                <w:lang w:eastAsia="en-GB"/>
              </w:rPr>
            </w:pPr>
          </w:p>
        </w:tc>
        <w:tc>
          <w:tcPr>
            <w:tcW w:w="1850" w:type="dxa"/>
            <w:shd w:val="clear" w:color="auto" w:fill="007789"/>
            <w:hideMark/>
          </w:tcPr>
          <w:p w14:paraId="26C3BA57"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Intervention </w:t>
            </w:r>
          </w:p>
        </w:tc>
        <w:tc>
          <w:tcPr>
            <w:tcW w:w="2476" w:type="dxa"/>
            <w:shd w:val="clear" w:color="auto" w:fill="007789"/>
            <w:hideMark/>
          </w:tcPr>
          <w:p w14:paraId="3DD0712D"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Rationale </w:t>
            </w:r>
          </w:p>
        </w:tc>
        <w:tc>
          <w:tcPr>
            <w:tcW w:w="706" w:type="dxa"/>
            <w:shd w:val="clear" w:color="auto" w:fill="007789"/>
            <w:hideMark/>
          </w:tcPr>
          <w:p w14:paraId="00928F76"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Cost (Low/ </w:t>
            </w:r>
          </w:p>
        </w:tc>
        <w:tc>
          <w:tcPr>
            <w:tcW w:w="1010" w:type="dxa"/>
            <w:shd w:val="clear" w:color="auto" w:fill="007789"/>
            <w:hideMark/>
          </w:tcPr>
          <w:p w14:paraId="1196599E"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 xml:space="preserve">2040 Ref. </w:t>
            </w:r>
          </w:p>
        </w:tc>
        <w:tc>
          <w:tcPr>
            <w:tcW w:w="1218" w:type="dxa"/>
            <w:shd w:val="clear" w:color="auto" w:fill="007789"/>
            <w:hideMark/>
          </w:tcPr>
          <w:p w14:paraId="4FF8BB45"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Completed</w:t>
            </w:r>
          </w:p>
        </w:tc>
        <w:tc>
          <w:tcPr>
            <w:tcW w:w="1386" w:type="dxa"/>
            <w:shd w:val="clear" w:color="auto" w:fill="007789"/>
            <w:hideMark/>
          </w:tcPr>
          <w:p w14:paraId="1435263D" w14:textId="77777777" w:rsidR="005E1762" w:rsidRPr="00030ECE"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030ECE">
              <w:rPr>
                <w:rFonts w:ascii="Constantia" w:hAnsi="Constantia"/>
                <w:color w:val="FFFFFF" w:themeColor="background1"/>
                <w:sz w:val="24"/>
                <w:szCs w:val="24"/>
              </w:rPr>
              <w:t>Type</w:t>
            </w:r>
          </w:p>
        </w:tc>
      </w:tr>
      <w:tr w:rsidR="005E1762" w:rsidRPr="00030ECE" w14:paraId="15D7343C"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86D65DC"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1</w:t>
            </w:r>
          </w:p>
        </w:tc>
        <w:tc>
          <w:tcPr>
            <w:tcW w:w="1850" w:type="dxa"/>
            <w:hideMark/>
          </w:tcPr>
          <w:p w14:paraId="07E95F5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Salford Bolton Network improvements, including bus priority at junctions</w:t>
            </w:r>
          </w:p>
        </w:tc>
        <w:tc>
          <w:tcPr>
            <w:tcW w:w="2476" w:type="dxa"/>
            <w:hideMark/>
          </w:tcPr>
          <w:p w14:paraId="1EFAA1A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To create shorter, more reliable journey times for all road users and deliver better access to employment and local facilities for bus passengers.</w:t>
            </w:r>
          </w:p>
        </w:tc>
        <w:tc>
          <w:tcPr>
            <w:tcW w:w="706" w:type="dxa"/>
            <w:hideMark/>
          </w:tcPr>
          <w:p w14:paraId="101988B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3E9DF18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W.02.01</w:t>
            </w:r>
          </w:p>
        </w:tc>
        <w:tc>
          <w:tcPr>
            <w:tcW w:w="1218" w:type="dxa"/>
            <w:hideMark/>
          </w:tcPr>
          <w:p w14:paraId="4C46975D"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4B2998C9"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Bus </w:t>
            </w:r>
          </w:p>
        </w:tc>
      </w:tr>
      <w:tr w:rsidR="005E1762" w:rsidRPr="00030ECE" w14:paraId="3BD7E0DE"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BFB93C5"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2</w:t>
            </w:r>
          </w:p>
        </w:tc>
        <w:tc>
          <w:tcPr>
            <w:tcW w:w="1850" w:type="dxa"/>
            <w:hideMark/>
          </w:tcPr>
          <w:p w14:paraId="7D60F2A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Mobility Hubs/Park &amp; Ride upgrades along the Bury Line (Radcliffe and Whitefield)</w:t>
            </w:r>
          </w:p>
        </w:tc>
        <w:tc>
          <w:tcPr>
            <w:tcW w:w="2476" w:type="dxa"/>
            <w:hideMark/>
          </w:tcPr>
          <w:p w14:paraId="0B4B292D"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To provide better access to public transport through Mobility Hub/Park &amp; Ride facilities. This in turn will encourage a modal shift in Greater Manchester.</w:t>
            </w:r>
          </w:p>
        </w:tc>
        <w:tc>
          <w:tcPr>
            <w:tcW w:w="706" w:type="dxa"/>
            <w:hideMark/>
          </w:tcPr>
          <w:p w14:paraId="5D7751B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L</w:t>
            </w:r>
          </w:p>
        </w:tc>
        <w:tc>
          <w:tcPr>
            <w:tcW w:w="1010" w:type="dxa"/>
            <w:hideMark/>
          </w:tcPr>
          <w:p w14:paraId="4587371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N.01.07</w:t>
            </w:r>
          </w:p>
        </w:tc>
        <w:tc>
          <w:tcPr>
            <w:tcW w:w="1218" w:type="dxa"/>
            <w:hideMark/>
          </w:tcPr>
          <w:p w14:paraId="6F5A5EF9"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78FA77E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w:t>
            </w:r>
            <w:proofErr w:type="spellStart"/>
            <w:r w:rsidRPr="00030ECE">
              <w:rPr>
                <w:rFonts w:ascii="Constantia" w:hAnsi="Constantia"/>
                <w:szCs w:val="24"/>
              </w:rPr>
              <w:t>Metrolink</w:t>
            </w:r>
            <w:proofErr w:type="spellEnd"/>
            <w:r w:rsidRPr="00030ECE">
              <w:rPr>
                <w:rFonts w:ascii="Constantia" w:hAnsi="Constantia"/>
                <w:szCs w:val="24"/>
              </w:rPr>
              <w:t xml:space="preserve"> and Bus Rapid Transit </w:t>
            </w:r>
          </w:p>
        </w:tc>
      </w:tr>
      <w:tr w:rsidR="005E1762" w:rsidRPr="00030ECE" w14:paraId="5C89E9AA" w14:textId="77777777" w:rsidTr="005E1762">
        <w:trPr>
          <w:cnfStyle w:val="000000100000" w:firstRow="0" w:lastRow="0" w:firstColumn="0" w:lastColumn="0" w:oddVBand="0" w:evenVBand="0" w:oddHBand="1" w:evenHBand="0" w:firstRowFirstColumn="0" w:firstRowLastColumn="0" w:lastRowFirstColumn="0" w:lastRowLastColumn="0"/>
          <w:trHeight w:val="1758"/>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3DA84C8"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3</w:t>
            </w:r>
          </w:p>
        </w:tc>
        <w:tc>
          <w:tcPr>
            <w:tcW w:w="1850" w:type="dxa"/>
            <w:hideMark/>
          </w:tcPr>
          <w:p w14:paraId="5124C838"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Additional </w:t>
            </w:r>
            <w:proofErr w:type="spellStart"/>
            <w:r w:rsidRPr="00030ECE">
              <w:rPr>
                <w:rFonts w:ascii="Constantia" w:hAnsi="Constantia"/>
                <w:szCs w:val="24"/>
              </w:rPr>
              <w:t>Metrolink</w:t>
            </w:r>
            <w:proofErr w:type="spellEnd"/>
            <w:r w:rsidRPr="00030ECE">
              <w:rPr>
                <w:rFonts w:ascii="Constantia" w:hAnsi="Constantia"/>
                <w:szCs w:val="24"/>
              </w:rPr>
              <w:t xml:space="preserve"> vehicles (27 new trams) and associated infrastructure - enabling the use of more double unit vehicles between Bury and Altrincham, and Shaw and East Didsbury.</w:t>
            </w:r>
          </w:p>
        </w:tc>
        <w:tc>
          <w:tcPr>
            <w:tcW w:w="2476" w:type="dxa"/>
            <w:hideMark/>
          </w:tcPr>
          <w:p w14:paraId="0B21E4D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w:t>
            </w:r>
            <w:proofErr w:type="spellStart"/>
            <w:r w:rsidRPr="00030ECE">
              <w:rPr>
                <w:rFonts w:ascii="Constantia" w:hAnsi="Constantia"/>
                <w:szCs w:val="24"/>
              </w:rPr>
              <w:t>Metrolink</w:t>
            </w:r>
            <w:proofErr w:type="spellEnd"/>
            <w:r w:rsidRPr="00030ECE">
              <w:rPr>
                <w:rFonts w:ascii="Constantia" w:hAnsi="Constantia"/>
                <w:szCs w:val="24"/>
              </w:rPr>
              <w:t xml:space="preserve"> capacity into and through the Regional Centre, in order to facilitate continuing economic growth and access to services and encourage mode shift.  </w:t>
            </w:r>
          </w:p>
        </w:tc>
        <w:tc>
          <w:tcPr>
            <w:tcW w:w="706" w:type="dxa"/>
            <w:hideMark/>
          </w:tcPr>
          <w:p w14:paraId="2E54AD13"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018088C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RC.03.01</w:t>
            </w:r>
          </w:p>
        </w:tc>
        <w:tc>
          <w:tcPr>
            <w:tcW w:w="1218" w:type="dxa"/>
            <w:hideMark/>
          </w:tcPr>
          <w:p w14:paraId="3B0ACEDE"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28AEFF6E"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Public Transport: </w:t>
            </w:r>
            <w:proofErr w:type="spellStart"/>
            <w:r w:rsidRPr="00030ECE">
              <w:rPr>
                <w:rFonts w:ascii="Constantia" w:hAnsi="Constantia"/>
                <w:szCs w:val="24"/>
              </w:rPr>
              <w:t>Metrolink</w:t>
            </w:r>
            <w:proofErr w:type="spellEnd"/>
            <w:r w:rsidRPr="00030ECE">
              <w:rPr>
                <w:rFonts w:ascii="Constantia" w:hAnsi="Constantia"/>
                <w:szCs w:val="24"/>
              </w:rPr>
              <w:t xml:space="preserve"> and Bus Rapid Transit </w:t>
            </w:r>
          </w:p>
        </w:tc>
      </w:tr>
      <w:tr w:rsidR="005E1762" w:rsidRPr="00030ECE" w14:paraId="6F678D5C"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31D5FC45"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4</w:t>
            </w:r>
          </w:p>
        </w:tc>
        <w:tc>
          <w:tcPr>
            <w:tcW w:w="1850" w:type="dxa"/>
            <w:hideMark/>
          </w:tcPr>
          <w:p w14:paraId="793BB0E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Station accessibility improvements at Mills Hill </w:t>
            </w:r>
          </w:p>
        </w:tc>
        <w:tc>
          <w:tcPr>
            <w:tcW w:w="2476" w:type="dxa"/>
            <w:hideMark/>
          </w:tcPr>
          <w:p w14:paraId="01FEF6A6" w14:textId="5E52DB5B"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w:t>
            </w:r>
            <w:r w:rsidR="0066367E" w:rsidRPr="00030ECE">
              <w:rPr>
                <w:rFonts w:ascii="Constantia" w:hAnsi="Constantia"/>
                <w:szCs w:val="24"/>
              </w:rPr>
              <w:t>maximize</w:t>
            </w:r>
            <w:r w:rsidRPr="00030ECE">
              <w:rPr>
                <w:rFonts w:ascii="Constantia" w:hAnsi="Constantia"/>
                <w:szCs w:val="24"/>
              </w:rPr>
              <w:t xml:space="preserve"> existing rail assets to provide better facilities, particularly for passengers with limited mobility. </w:t>
            </w:r>
          </w:p>
        </w:tc>
        <w:tc>
          <w:tcPr>
            <w:tcW w:w="706" w:type="dxa"/>
            <w:hideMark/>
          </w:tcPr>
          <w:p w14:paraId="2D48F8AD"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L </w:t>
            </w:r>
          </w:p>
        </w:tc>
        <w:tc>
          <w:tcPr>
            <w:tcW w:w="1010" w:type="dxa"/>
            <w:hideMark/>
          </w:tcPr>
          <w:p w14:paraId="6378CB6E"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N.01.02 </w:t>
            </w:r>
          </w:p>
        </w:tc>
        <w:tc>
          <w:tcPr>
            <w:tcW w:w="1218" w:type="dxa"/>
            <w:hideMark/>
          </w:tcPr>
          <w:p w14:paraId="2C212FD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10357F7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Rail</w:t>
            </w:r>
          </w:p>
        </w:tc>
      </w:tr>
      <w:tr w:rsidR="005E1762" w:rsidRPr="00030ECE" w14:paraId="4C8EF032"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2A6E4CD"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5</w:t>
            </w:r>
          </w:p>
        </w:tc>
        <w:tc>
          <w:tcPr>
            <w:tcW w:w="1850" w:type="dxa"/>
            <w:hideMark/>
          </w:tcPr>
          <w:p w14:paraId="07A47959"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Rail Station Accessibility Programme to deliver </w:t>
            </w:r>
            <w:r w:rsidRPr="00030ECE">
              <w:rPr>
                <w:rFonts w:ascii="Constantia" w:hAnsi="Constantia"/>
                <w:szCs w:val="24"/>
              </w:rPr>
              <w:lastRenderedPageBreak/>
              <w:t xml:space="preserve">accessibility improvements at rail stations </w:t>
            </w:r>
          </w:p>
        </w:tc>
        <w:tc>
          <w:tcPr>
            <w:tcW w:w="2476" w:type="dxa"/>
            <w:hideMark/>
          </w:tcPr>
          <w:p w14:paraId="4BCFFBF6" w14:textId="2969ACFC"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lastRenderedPageBreak/>
              <w:t xml:space="preserve">To </w:t>
            </w:r>
            <w:r w:rsidR="0066367E" w:rsidRPr="00030ECE">
              <w:rPr>
                <w:rFonts w:ascii="Constantia" w:hAnsi="Constantia"/>
                <w:szCs w:val="24"/>
              </w:rPr>
              <w:t>maximize</w:t>
            </w:r>
            <w:r w:rsidRPr="00030ECE">
              <w:rPr>
                <w:rFonts w:ascii="Constantia" w:hAnsi="Constantia"/>
                <w:szCs w:val="24"/>
              </w:rPr>
              <w:t xml:space="preserve"> existing rail assets to provide better facilities, improve </w:t>
            </w:r>
            <w:r w:rsidRPr="00030ECE">
              <w:rPr>
                <w:rFonts w:ascii="Constantia" w:hAnsi="Constantia"/>
                <w:szCs w:val="24"/>
              </w:rPr>
              <w:lastRenderedPageBreak/>
              <w:t xml:space="preserve">transport integration and deliver community benefits. </w:t>
            </w:r>
          </w:p>
        </w:tc>
        <w:tc>
          <w:tcPr>
            <w:tcW w:w="706" w:type="dxa"/>
            <w:hideMark/>
          </w:tcPr>
          <w:p w14:paraId="0501E1CA"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lastRenderedPageBreak/>
              <w:t xml:space="preserve">M </w:t>
            </w:r>
          </w:p>
        </w:tc>
        <w:tc>
          <w:tcPr>
            <w:tcW w:w="1010" w:type="dxa"/>
            <w:hideMark/>
          </w:tcPr>
          <w:p w14:paraId="343FB88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N.01.01 </w:t>
            </w:r>
          </w:p>
        </w:tc>
        <w:tc>
          <w:tcPr>
            <w:tcW w:w="1218" w:type="dxa"/>
            <w:hideMark/>
          </w:tcPr>
          <w:p w14:paraId="0B9805F1"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2040</w:t>
            </w:r>
          </w:p>
        </w:tc>
        <w:tc>
          <w:tcPr>
            <w:tcW w:w="1386" w:type="dxa"/>
            <w:hideMark/>
          </w:tcPr>
          <w:p w14:paraId="6228A6AC"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Rail</w:t>
            </w:r>
          </w:p>
        </w:tc>
      </w:tr>
      <w:tr w:rsidR="005E1762" w:rsidRPr="00030ECE" w14:paraId="75F21F91"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2A19498"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6</w:t>
            </w:r>
          </w:p>
        </w:tc>
        <w:tc>
          <w:tcPr>
            <w:tcW w:w="1850" w:type="dxa"/>
            <w:hideMark/>
          </w:tcPr>
          <w:p w14:paraId="2BCE4A4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Carrington Relief Road </w:t>
            </w:r>
          </w:p>
        </w:tc>
        <w:tc>
          <w:tcPr>
            <w:tcW w:w="2476" w:type="dxa"/>
            <w:hideMark/>
          </w:tcPr>
          <w:p w14:paraId="2405904B"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support growth in the Carrington area by improving accessibility to new developments. </w:t>
            </w:r>
          </w:p>
        </w:tc>
        <w:tc>
          <w:tcPr>
            <w:tcW w:w="706" w:type="dxa"/>
            <w:hideMark/>
          </w:tcPr>
          <w:p w14:paraId="047D4DB0"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M </w:t>
            </w:r>
          </w:p>
        </w:tc>
        <w:tc>
          <w:tcPr>
            <w:tcW w:w="1010" w:type="dxa"/>
            <w:hideMark/>
          </w:tcPr>
          <w:p w14:paraId="561A1481"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W.09.13 </w:t>
            </w:r>
          </w:p>
        </w:tc>
        <w:tc>
          <w:tcPr>
            <w:tcW w:w="1218" w:type="dxa"/>
            <w:noWrap/>
            <w:hideMark/>
          </w:tcPr>
          <w:p w14:paraId="4191823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063D3A4C"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Streets for All: Local Highways </w:t>
            </w:r>
          </w:p>
        </w:tc>
      </w:tr>
      <w:tr w:rsidR="005E1762" w:rsidRPr="00030ECE" w14:paraId="45A5F97A"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4B1F316"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7</w:t>
            </w:r>
          </w:p>
        </w:tc>
        <w:tc>
          <w:tcPr>
            <w:tcW w:w="1850" w:type="dxa"/>
            <w:hideMark/>
          </w:tcPr>
          <w:p w14:paraId="19C7851C"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City Centre Salford infrastructure improvement: New Bailey </w:t>
            </w:r>
          </w:p>
        </w:tc>
        <w:tc>
          <w:tcPr>
            <w:tcW w:w="2476" w:type="dxa"/>
            <w:hideMark/>
          </w:tcPr>
          <w:p w14:paraId="164A4F27"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To support the redevelopment and growth of Central Salford by delivering public realm and environmental improvements, alongside enhancements to public transport access and improvements to bus reliability.</w:t>
            </w:r>
          </w:p>
        </w:tc>
        <w:tc>
          <w:tcPr>
            <w:tcW w:w="706" w:type="dxa"/>
            <w:hideMark/>
          </w:tcPr>
          <w:p w14:paraId="3BCB45B0"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L</w:t>
            </w:r>
          </w:p>
        </w:tc>
        <w:tc>
          <w:tcPr>
            <w:tcW w:w="1010" w:type="dxa"/>
            <w:hideMark/>
          </w:tcPr>
          <w:p w14:paraId="003D457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RC.10.04 </w:t>
            </w:r>
          </w:p>
        </w:tc>
        <w:tc>
          <w:tcPr>
            <w:tcW w:w="1218" w:type="dxa"/>
            <w:noWrap/>
            <w:hideMark/>
          </w:tcPr>
          <w:p w14:paraId="499E6F26"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5E1ACFE2"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Streets for All: Walking and Cycling </w:t>
            </w:r>
          </w:p>
        </w:tc>
      </w:tr>
      <w:tr w:rsidR="005E1762" w:rsidRPr="00030ECE" w14:paraId="0CD0E2A5"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0B609823"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8</w:t>
            </w:r>
          </w:p>
        </w:tc>
        <w:tc>
          <w:tcPr>
            <w:tcW w:w="1850" w:type="dxa"/>
            <w:hideMark/>
          </w:tcPr>
          <w:p w14:paraId="13B92FE3"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Stockport Town Centre Access Plan</w:t>
            </w:r>
          </w:p>
        </w:tc>
        <w:tc>
          <w:tcPr>
            <w:tcW w:w="2476" w:type="dxa"/>
            <w:hideMark/>
          </w:tcPr>
          <w:p w14:paraId="426EE1A5" w14:textId="43B6DA70"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tackle congestion in and around Stockport town </w:t>
            </w:r>
            <w:proofErr w:type="spellStart"/>
            <w:r w:rsidR="0066367E" w:rsidRPr="00030ECE">
              <w:rPr>
                <w:rFonts w:ascii="Constantia" w:hAnsi="Constantia"/>
                <w:szCs w:val="24"/>
              </w:rPr>
              <w:t>center</w:t>
            </w:r>
            <w:proofErr w:type="spellEnd"/>
            <w:r w:rsidRPr="00030ECE">
              <w:rPr>
                <w:rFonts w:ascii="Constantia" w:hAnsi="Constantia"/>
                <w:szCs w:val="24"/>
              </w:rPr>
              <w:t xml:space="preserve"> and remove barriers to movement for all modes.</w:t>
            </w:r>
          </w:p>
        </w:tc>
        <w:tc>
          <w:tcPr>
            <w:tcW w:w="706" w:type="dxa"/>
            <w:hideMark/>
          </w:tcPr>
          <w:p w14:paraId="32D34A0A"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6ECC25F7"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W.04.01 </w:t>
            </w:r>
          </w:p>
        </w:tc>
        <w:tc>
          <w:tcPr>
            <w:tcW w:w="1218" w:type="dxa"/>
            <w:noWrap/>
            <w:hideMark/>
          </w:tcPr>
          <w:p w14:paraId="28D967B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376DDD55" w14:textId="01C3099C"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proofErr w:type="spellStart"/>
            <w:r w:rsidR="0066367E" w:rsidRPr="00030ECE">
              <w:rPr>
                <w:rFonts w:ascii="Constantia" w:hAnsi="Constantia"/>
                <w:szCs w:val="24"/>
              </w:rPr>
              <w:t>Centers</w:t>
            </w:r>
            <w:proofErr w:type="spellEnd"/>
            <w:r w:rsidRPr="00030ECE">
              <w:rPr>
                <w:rFonts w:ascii="Constantia" w:hAnsi="Constantia"/>
                <w:szCs w:val="24"/>
              </w:rPr>
              <w:t xml:space="preserve"> &amp; Interchanges  </w:t>
            </w:r>
          </w:p>
        </w:tc>
      </w:tr>
      <w:tr w:rsidR="005E1762" w:rsidRPr="00030ECE" w14:paraId="7F49B941"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4938279"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t>9</w:t>
            </w:r>
          </w:p>
        </w:tc>
        <w:tc>
          <w:tcPr>
            <w:tcW w:w="1850" w:type="dxa"/>
            <w:hideMark/>
          </w:tcPr>
          <w:p w14:paraId="6A012E14"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Ashton Interchange redevelopment</w:t>
            </w:r>
          </w:p>
        </w:tc>
        <w:tc>
          <w:tcPr>
            <w:tcW w:w="2476" w:type="dxa"/>
            <w:hideMark/>
          </w:tcPr>
          <w:p w14:paraId="4A51921A" w14:textId="15470A8F"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the accessibility of </w:t>
            </w:r>
            <w:proofErr w:type="spellStart"/>
            <w:r w:rsidRPr="00030ECE">
              <w:rPr>
                <w:rFonts w:ascii="Constantia" w:hAnsi="Constantia"/>
                <w:szCs w:val="24"/>
              </w:rPr>
              <w:t>Metrolink</w:t>
            </w:r>
            <w:proofErr w:type="spellEnd"/>
            <w:r w:rsidRPr="00030ECE">
              <w:rPr>
                <w:rFonts w:ascii="Constantia" w:hAnsi="Constantia"/>
                <w:szCs w:val="24"/>
              </w:rPr>
              <w:t xml:space="preserve">, bus and rail from nearby destinations, and increase the attractiveness of the Interchange as the focal point for intra-urban growth in Ashton town </w:t>
            </w:r>
            <w:proofErr w:type="spellStart"/>
            <w:r w:rsidR="0066367E" w:rsidRPr="00030ECE">
              <w:rPr>
                <w:rFonts w:ascii="Constantia" w:hAnsi="Constantia"/>
                <w:szCs w:val="24"/>
              </w:rPr>
              <w:t>center</w:t>
            </w:r>
            <w:proofErr w:type="spellEnd"/>
            <w:r w:rsidRPr="00030ECE">
              <w:rPr>
                <w:rFonts w:ascii="Constantia" w:hAnsi="Constantia"/>
                <w:szCs w:val="24"/>
              </w:rPr>
              <w:t>.</w:t>
            </w:r>
          </w:p>
        </w:tc>
        <w:tc>
          <w:tcPr>
            <w:tcW w:w="706" w:type="dxa"/>
            <w:hideMark/>
          </w:tcPr>
          <w:p w14:paraId="365ECB4F"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6DAA63B2"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W.03.01</w:t>
            </w:r>
          </w:p>
        </w:tc>
        <w:tc>
          <w:tcPr>
            <w:tcW w:w="1218" w:type="dxa"/>
            <w:noWrap/>
            <w:hideMark/>
          </w:tcPr>
          <w:p w14:paraId="3CBFA73D" w14:textId="77777777"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1F7FA781" w14:textId="064E64D9" w:rsidR="005E1762" w:rsidRPr="00030ECE"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proofErr w:type="spellStart"/>
            <w:r w:rsidR="0066367E" w:rsidRPr="00030ECE">
              <w:rPr>
                <w:rFonts w:ascii="Constantia" w:hAnsi="Constantia"/>
                <w:szCs w:val="24"/>
              </w:rPr>
              <w:t>Centers</w:t>
            </w:r>
            <w:proofErr w:type="spellEnd"/>
            <w:r w:rsidRPr="00030ECE">
              <w:rPr>
                <w:rFonts w:ascii="Constantia" w:hAnsi="Constantia"/>
                <w:szCs w:val="24"/>
              </w:rPr>
              <w:t xml:space="preserve"> &amp; Interchanges  </w:t>
            </w:r>
          </w:p>
        </w:tc>
      </w:tr>
      <w:tr w:rsidR="005E1762" w:rsidRPr="00030ECE" w14:paraId="69417440" w14:textId="77777777" w:rsidTr="005E1762">
        <w:trPr>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A54F80F" w14:textId="77777777" w:rsidR="005E1762" w:rsidRPr="00030ECE" w:rsidRDefault="005E1762" w:rsidP="005D1B47">
            <w:pPr>
              <w:rPr>
                <w:rFonts w:ascii="Constantia" w:hAnsi="Constantia"/>
                <w:b w:val="0"/>
                <w:bCs w:val="0"/>
                <w:szCs w:val="24"/>
              </w:rPr>
            </w:pPr>
            <w:r w:rsidRPr="00030ECE">
              <w:rPr>
                <w:rFonts w:ascii="Constantia" w:hAnsi="Constantia"/>
                <w:b w:val="0"/>
                <w:bCs w:val="0"/>
                <w:szCs w:val="24"/>
              </w:rPr>
              <w:lastRenderedPageBreak/>
              <w:t>10</w:t>
            </w:r>
          </w:p>
        </w:tc>
        <w:tc>
          <w:tcPr>
            <w:tcW w:w="1850" w:type="dxa"/>
            <w:hideMark/>
          </w:tcPr>
          <w:p w14:paraId="38BD449F"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Stockport Interchange redevelopment </w:t>
            </w:r>
          </w:p>
        </w:tc>
        <w:tc>
          <w:tcPr>
            <w:tcW w:w="2476" w:type="dxa"/>
            <w:hideMark/>
          </w:tcPr>
          <w:p w14:paraId="4FFE5430" w14:textId="30C2E45E"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To increase the accessibility of bus and rail from nearby destinations and increase the attractiveness of the Interchange as the focal point for intraurban growth in Stockport town </w:t>
            </w:r>
            <w:proofErr w:type="spellStart"/>
            <w:r w:rsidR="0066367E" w:rsidRPr="00030ECE">
              <w:rPr>
                <w:rFonts w:ascii="Constantia" w:hAnsi="Constantia"/>
                <w:szCs w:val="24"/>
              </w:rPr>
              <w:t>center</w:t>
            </w:r>
            <w:proofErr w:type="spellEnd"/>
            <w:r w:rsidRPr="00030ECE">
              <w:rPr>
                <w:rFonts w:ascii="Constantia" w:hAnsi="Constantia"/>
                <w:szCs w:val="24"/>
              </w:rPr>
              <w:t>.</w:t>
            </w:r>
          </w:p>
        </w:tc>
        <w:tc>
          <w:tcPr>
            <w:tcW w:w="706" w:type="dxa"/>
            <w:hideMark/>
          </w:tcPr>
          <w:p w14:paraId="6AF099C4"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M</w:t>
            </w:r>
          </w:p>
        </w:tc>
        <w:tc>
          <w:tcPr>
            <w:tcW w:w="1010" w:type="dxa"/>
            <w:hideMark/>
          </w:tcPr>
          <w:p w14:paraId="2B47D65C"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W.03.02</w:t>
            </w:r>
          </w:p>
        </w:tc>
        <w:tc>
          <w:tcPr>
            <w:tcW w:w="1218" w:type="dxa"/>
            <w:noWrap/>
            <w:hideMark/>
          </w:tcPr>
          <w:p w14:paraId="7DF75F76" w14:textId="77777777" w:rsidR="005E1762" w:rsidRPr="00030ECE"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2020</w:t>
            </w:r>
          </w:p>
        </w:tc>
        <w:tc>
          <w:tcPr>
            <w:tcW w:w="1386" w:type="dxa"/>
            <w:hideMark/>
          </w:tcPr>
          <w:p w14:paraId="16161C1E" w14:textId="004F9B7D" w:rsidR="005E1762" w:rsidRPr="00030ECE" w:rsidRDefault="005E1762" w:rsidP="002542E3">
            <w:pPr>
              <w:keepNext/>
              <w:cnfStyle w:val="000000000000" w:firstRow="0" w:lastRow="0" w:firstColumn="0" w:lastColumn="0" w:oddVBand="0" w:evenVBand="0" w:oddHBand="0" w:evenHBand="0" w:firstRowFirstColumn="0" w:firstRowLastColumn="0" w:lastRowFirstColumn="0" w:lastRowLastColumn="0"/>
              <w:rPr>
                <w:rFonts w:ascii="Constantia" w:hAnsi="Constantia"/>
                <w:szCs w:val="24"/>
              </w:rPr>
            </w:pPr>
            <w:r w:rsidRPr="00030ECE">
              <w:rPr>
                <w:rFonts w:ascii="Constantia" w:hAnsi="Constantia"/>
                <w:szCs w:val="24"/>
              </w:rPr>
              <w:t xml:space="preserve">Integration: Town </w:t>
            </w:r>
            <w:proofErr w:type="spellStart"/>
            <w:r w:rsidR="0066367E" w:rsidRPr="00030ECE">
              <w:rPr>
                <w:rFonts w:ascii="Constantia" w:hAnsi="Constantia"/>
                <w:szCs w:val="24"/>
              </w:rPr>
              <w:t>Centers</w:t>
            </w:r>
            <w:proofErr w:type="spellEnd"/>
            <w:r w:rsidRPr="00030ECE">
              <w:rPr>
                <w:rFonts w:ascii="Constantia" w:hAnsi="Constantia"/>
                <w:szCs w:val="24"/>
              </w:rPr>
              <w:t xml:space="preserve"> &amp; Interchanges  </w:t>
            </w:r>
          </w:p>
        </w:tc>
      </w:tr>
    </w:tbl>
    <w:p w14:paraId="77C7C073" w14:textId="77777777" w:rsidR="002542E3" w:rsidRPr="00030ECE" w:rsidRDefault="002542E3" w:rsidP="002542E3">
      <w:pPr>
        <w:pStyle w:val="Caption"/>
      </w:pPr>
    </w:p>
    <w:p w14:paraId="49BED3B0" w14:textId="1222B409" w:rsidR="005E1762" w:rsidRPr="00030ECE" w:rsidRDefault="002542E3" w:rsidP="002542E3">
      <w:pPr>
        <w:pStyle w:val="Caption"/>
        <w:jc w:val="center"/>
      </w:pPr>
      <w:r w:rsidRPr="00030ECE">
        <w:t xml:space="preserve">Table </w:t>
      </w:r>
      <w:r w:rsidRPr="00030ECE">
        <w:fldChar w:fldCharType="begin"/>
      </w:r>
      <w:r w:rsidRPr="00030ECE">
        <w:instrText xml:space="preserve"> SEQ Table \* ARABIC </w:instrText>
      </w:r>
      <w:r w:rsidRPr="00030ECE">
        <w:fldChar w:fldCharType="separate"/>
      </w:r>
      <w:r w:rsidRPr="00030ECE">
        <w:t>3</w:t>
      </w:r>
      <w:r w:rsidRPr="00030ECE">
        <w:fldChar w:fldCharType="end"/>
      </w:r>
      <w:r w:rsidRPr="00030ECE">
        <w:t xml:space="preserve"> </w:t>
      </w:r>
      <w:proofErr w:type="gramStart"/>
      <w:r w:rsidRPr="00030ECE">
        <w:t>-  Interventions</w:t>
      </w:r>
      <w:proofErr w:type="gramEnd"/>
      <w:r w:rsidRPr="00030ECE">
        <w:t xml:space="preserve"> and Projects related to the accessibility objectives</w:t>
      </w:r>
    </w:p>
    <w:p w14:paraId="683C0DDB" w14:textId="77777777" w:rsidR="00D73EC3" w:rsidRPr="00030ECE" w:rsidRDefault="00D73EC3" w:rsidP="005E1762">
      <w:pPr>
        <w:ind w:left="720"/>
        <w:jc w:val="both"/>
        <w:rPr>
          <w:rFonts w:ascii="Constantia" w:hAnsi="Constantia"/>
          <w:sz w:val="24"/>
          <w:szCs w:val="24"/>
        </w:rPr>
      </w:pPr>
    </w:p>
    <w:p w14:paraId="27CFAC31" w14:textId="1D267AA7"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The next step consisted in filtering all the projects that could have a better visualization. For this reason, Intervention 1 “Salford Bolton Network improvements”, Intervention 2 “Mobility Hubs/Park &amp; Ride upgrades” and Intervention 8 “Stockport Town Centre Access Plan” were excluded as they have a more visionary value that would make their design complicated.</w:t>
      </w:r>
    </w:p>
    <w:p w14:paraId="32E76BBF" w14:textId="567B4BF2"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In order to import into </w:t>
      </w:r>
      <w:proofErr w:type="spellStart"/>
      <w:r w:rsidRPr="00030ECE">
        <w:rPr>
          <w:rFonts w:ascii="Constantia" w:hAnsi="Constantia"/>
          <w:sz w:val="24"/>
          <w:szCs w:val="24"/>
        </w:rPr>
        <w:t>Map</w:t>
      </w:r>
      <w:r w:rsidR="00030ECE">
        <w:rPr>
          <w:rFonts w:ascii="Constantia" w:hAnsi="Constantia" w:hint="eastAsia"/>
          <w:sz w:val="24"/>
          <w:szCs w:val="24"/>
          <w:lang w:eastAsia="zh-CN"/>
        </w:rPr>
        <w:t>b</w:t>
      </w:r>
      <w:r w:rsidRPr="00030ECE">
        <w:rPr>
          <w:rFonts w:ascii="Constantia" w:hAnsi="Constantia"/>
          <w:sz w:val="24"/>
          <w:szCs w:val="24"/>
        </w:rPr>
        <w:t>ox</w:t>
      </w:r>
      <w:proofErr w:type="spellEnd"/>
      <w:r w:rsidRPr="00030ECE">
        <w:rPr>
          <w:rFonts w:ascii="Constantia" w:hAnsi="Constantia"/>
          <w:sz w:val="24"/>
          <w:szCs w:val="24"/>
        </w:rPr>
        <w:t xml:space="preserve"> all the interventions as “</w:t>
      </w:r>
      <w:proofErr w:type="spellStart"/>
      <w:r w:rsidRPr="00030ECE">
        <w:rPr>
          <w:rFonts w:ascii="Constantia" w:hAnsi="Constantia"/>
          <w:sz w:val="24"/>
          <w:szCs w:val="24"/>
        </w:rPr>
        <w:t>tilesets</w:t>
      </w:r>
      <w:proofErr w:type="spellEnd"/>
      <w:r w:rsidRPr="00030ECE">
        <w:rPr>
          <w:rFonts w:ascii="Constantia" w:hAnsi="Constantia"/>
          <w:sz w:val="24"/>
          <w:szCs w:val="24"/>
        </w:rPr>
        <w:t>” and code the interactive features, an intermediate passage was needed to create the shapefiles. Since the Manchester Council has not released any of the vector file related to these projects, the only feasible way was to create them on the ArcMap software, helped also by OpenStreetMap database covering the Manchester area.</w:t>
      </w:r>
    </w:p>
    <w:p w14:paraId="3FDE2AAF" w14:textId="64424036" w:rsidR="005E1762" w:rsidRPr="00030ECE" w:rsidRDefault="005E1762" w:rsidP="005E1762">
      <w:pPr>
        <w:rPr>
          <w:rFonts w:ascii="Constantia" w:hAnsi="Constantia"/>
          <w:sz w:val="24"/>
          <w:szCs w:val="24"/>
        </w:rPr>
      </w:pPr>
    </w:p>
    <w:p w14:paraId="2EA0A8EC" w14:textId="77777777" w:rsidR="002542E3" w:rsidRPr="00030ECE" w:rsidRDefault="005E1762" w:rsidP="002542E3">
      <w:pPr>
        <w:keepNext/>
        <w:jc w:val="center"/>
      </w:pPr>
      <w:r w:rsidRPr="00030ECE">
        <w:rPr>
          <w:noProof/>
        </w:rPr>
        <w:lastRenderedPageBreak/>
        <w:drawing>
          <wp:inline distT="0" distB="0" distL="0" distR="0" wp14:anchorId="78325D7C" wp14:editId="2BA9E669">
            <wp:extent cx="5943600" cy="47747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2" r="422" b="32993"/>
                    <a:stretch/>
                  </pic:blipFill>
                  <pic:spPr bwMode="auto">
                    <a:xfrm>
                      <a:off x="0" y="0"/>
                      <a:ext cx="5943600" cy="4774717"/>
                    </a:xfrm>
                    <a:prstGeom prst="rect">
                      <a:avLst/>
                    </a:prstGeom>
                    <a:ln>
                      <a:noFill/>
                    </a:ln>
                    <a:extLst>
                      <a:ext uri="{53640926-AAD7-44D8-BBD7-CCE9431645EC}">
                        <a14:shadowObscured xmlns:a14="http://schemas.microsoft.com/office/drawing/2010/main"/>
                      </a:ext>
                    </a:extLst>
                  </pic:spPr>
                </pic:pic>
              </a:graphicData>
            </a:graphic>
          </wp:inline>
        </w:drawing>
      </w:r>
    </w:p>
    <w:p w14:paraId="5CA63EB8" w14:textId="77B2CB62" w:rsidR="005E1762" w:rsidRPr="00030ECE" w:rsidRDefault="002542E3" w:rsidP="002542E3">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25</w:t>
      </w:r>
      <w:r w:rsidRPr="00030ECE">
        <w:fldChar w:fldCharType="end"/>
      </w:r>
      <w:r w:rsidRPr="00030ECE">
        <w:t xml:space="preserve"> - ArcMap intermediate step to extract the shapefiles</w:t>
      </w:r>
    </w:p>
    <w:p w14:paraId="5A5E0C50" w14:textId="7A59215E" w:rsidR="005E1762" w:rsidRPr="00030ECE" w:rsidRDefault="005E1762" w:rsidP="005E1762">
      <w:pPr>
        <w:jc w:val="center"/>
        <w:rPr>
          <w:rFonts w:ascii="Constantia" w:hAnsi="Constantia"/>
          <w:sz w:val="24"/>
          <w:szCs w:val="24"/>
        </w:rPr>
      </w:pPr>
    </w:p>
    <w:p w14:paraId="486205CA" w14:textId="447A944F"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 xml:space="preserve">The zipped shapefiles then have been uploaded into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and added as layers to the map </w:t>
      </w:r>
      <w:r w:rsidR="0066367E" w:rsidRPr="00030ECE">
        <w:rPr>
          <w:rFonts w:ascii="Constantia" w:hAnsi="Constantia"/>
          <w:sz w:val="24"/>
          <w:szCs w:val="24"/>
        </w:rPr>
        <w:t>visualization</w:t>
      </w:r>
      <w:r w:rsidRPr="00030ECE">
        <w:rPr>
          <w:rFonts w:ascii="Constantia" w:hAnsi="Constantia"/>
          <w:sz w:val="24"/>
          <w:szCs w:val="24"/>
        </w:rPr>
        <w:t xml:space="preserve">. Subsequently, a </w:t>
      </w:r>
      <w:proofErr w:type="spellStart"/>
      <w:r w:rsidRPr="00030ECE">
        <w:rPr>
          <w:rFonts w:ascii="Constantia" w:hAnsi="Constantia"/>
          <w:sz w:val="24"/>
          <w:szCs w:val="24"/>
        </w:rPr>
        <w:t>javascript</w:t>
      </w:r>
      <w:proofErr w:type="spellEnd"/>
      <w:r w:rsidRPr="00030ECE">
        <w:rPr>
          <w:rFonts w:ascii="Constantia" w:hAnsi="Constantia"/>
          <w:sz w:val="24"/>
          <w:szCs w:val="24"/>
        </w:rPr>
        <w:t xml:space="preserve"> file was creating adding all the codes required using the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GL libraries. Secondly for each layer (representing the interventions) a popup function was applied adapting the code from “</w:t>
      </w:r>
      <w:proofErr w:type="spellStart"/>
      <w:r w:rsidRPr="00030ECE">
        <w:rPr>
          <w:rFonts w:ascii="Constantia" w:hAnsi="Constantia"/>
          <w:sz w:val="24"/>
          <w:szCs w:val="24"/>
        </w:rPr>
        <w:t>Mapbox</w:t>
      </w:r>
      <w:proofErr w:type="spellEnd"/>
      <w:r w:rsidRPr="00030ECE">
        <w:rPr>
          <w:rFonts w:ascii="Constantia" w:hAnsi="Constantia"/>
          <w:sz w:val="24"/>
          <w:szCs w:val="24"/>
        </w:rPr>
        <w:t xml:space="preserve"> Examples” webpage (</w:t>
      </w:r>
      <w:proofErr w:type="spellStart"/>
      <w:r w:rsidRPr="00030ECE">
        <w:rPr>
          <w:rFonts w:ascii="Constantia" w:hAnsi="Constantia"/>
          <w:sz w:val="24"/>
          <w:szCs w:val="24"/>
        </w:rPr>
        <w:t>Mapbox</w:t>
      </w:r>
      <w:proofErr w:type="spellEnd"/>
      <w:r w:rsidRPr="00030ECE">
        <w:rPr>
          <w:rFonts w:ascii="Constantia" w:hAnsi="Constantia"/>
          <w:sz w:val="24"/>
          <w:szCs w:val="24"/>
        </w:rPr>
        <w:t>, 2019</w:t>
      </w:r>
      <w:ins w:id="118" w:author="Ye, Yafei" w:date="2019-05-28T12:00:00Z">
        <w:r w:rsidR="00C766C2">
          <w:rPr>
            <w:rFonts w:ascii="Constantia" w:hAnsi="Constantia"/>
            <w:sz w:val="24"/>
            <w:szCs w:val="24"/>
          </w:rPr>
          <w:t>b</w:t>
        </w:r>
      </w:ins>
      <w:del w:id="119" w:author="Ye, Yafei" w:date="2019-05-28T12:00:00Z">
        <w:r w:rsidRPr="00030ECE" w:rsidDel="00C766C2">
          <w:rPr>
            <w:rFonts w:ascii="Constantia" w:hAnsi="Constantia"/>
            <w:sz w:val="24"/>
            <w:szCs w:val="24"/>
          </w:rPr>
          <w:delText>a</w:delText>
        </w:r>
      </w:del>
      <w:r w:rsidRPr="00030ECE">
        <w:rPr>
          <w:rFonts w:ascii="Constantia" w:hAnsi="Constantia"/>
          <w:sz w:val="24"/>
          <w:szCs w:val="24"/>
        </w:rPr>
        <w:t>). Finally, adapting the code from the webpage “Fly to a location based on scroll position” (</w:t>
      </w:r>
      <w:proofErr w:type="spellStart"/>
      <w:r w:rsidRPr="00030ECE">
        <w:rPr>
          <w:rFonts w:ascii="Constantia" w:hAnsi="Constantia"/>
          <w:sz w:val="24"/>
          <w:szCs w:val="24"/>
        </w:rPr>
        <w:t>Mapbox</w:t>
      </w:r>
      <w:proofErr w:type="spellEnd"/>
      <w:r w:rsidRPr="00030ECE">
        <w:rPr>
          <w:rFonts w:ascii="Constantia" w:hAnsi="Constantia"/>
          <w:sz w:val="24"/>
          <w:szCs w:val="24"/>
        </w:rPr>
        <w:t>, 2019</w:t>
      </w:r>
      <w:ins w:id="120" w:author="Ye, Yafei" w:date="2019-05-28T12:00:00Z">
        <w:r w:rsidR="00C766C2">
          <w:rPr>
            <w:rFonts w:ascii="Constantia" w:hAnsi="Constantia" w:hint="eastAsia"/>
            <w:sz w:val="24"/>
            <w:szCs w:val="24"/>
            <w:lang w:eastAsia="zh-CN"/>
          </w:rPr>
          <w:t>d</w:t>
        </w:r>
      </w:ins>
      <w:del w:id="121" w:author="Ye, Yafei" w:date="2019-05-28T12:00:00Z">
        <w:r w:rsidRPr="00030ECE" w:rsidDel="00C766C2">
          <w:rPr>
            <w:rFonts w:ascii="Constantia" w:hAnsi="Constantia"/>
            <w:sz w:val="24"/>
            <w:szCs w:val="24"/>
          </w:rPr>
          <w:delText>b</w:delText>
        </w:r>
      </w:del>
      <w:r w:rsidRPr="00030ECE">
        <w:rPr>
          <w:rFonts w:ascii="Constantia" w:hAnsi="Constantia"/>
          <w:sz w:val="24"/>
          <w:szCs w:val="24"/>
        </w:rPr>
        <w:t>), a sliding bar was designed to show more information about each layer, the interactive aspect was guaranteed by using the “</w:t>
      </w:r>
      <w:proofErr w:type="spellStart"/>
      <w:r w:rsidRPr="00030ECE">
        <w:rPr>
          <w:rFonts w:ascii="Constantia" w:hAnsi="Constantia"/>
          <w:sz w:val="24"/>
          <w:szCs w:val="24"/>
        </w:rPr>
        <w:t>map.flyTo</w:t>
      </w:r>
      <w:proofErr w:type="spellEnd"/>
      <w:r w:rsidRPr="00030ECE">
        <w:rPr>
          <w:rFonts w:ascii="Constantia" w:hAnsi="Constantia"/>
          <w:sz w:val="24"/>
          <w:szCs w:val="24"/>
        </w:rPr>
        <w:t>” function which zooms-in to each layer.</w:t>
      </w:r>
    </w:p>
    <w:p w14:paraId="0ED8ED90" w14:textId="44D72474" w:rsidR="005E1762" w:rsidRPr="00030ECE" w:rsidRDefault="005E1762" w:rsidP="005E1762">
      <w:pPr>
        <w:ind w:left="720"/>
        <w:jc w:val="both"/>
        <w:rPr>
          <w:rFonts w:ascii="Constantia" w:hAnsi="Constantia"/>
          <w:sz w:val="24"/>
          <w:szCs w:val="24"/>
        </w:rPr>
      </w:pPr>
    </w:p>
    <w:p w14:paraId="0C9E4C03" w14:textId="12FB2BEF" w:rsidR="005E1762" w:rsidRPr="00030ECE" w:rsidRDefault="005E1762" w:rsidP="005E1762">
      <w:pPr>
        <w:ind w:left="720"/>
        <w:jc w:val="both"/>
        <w:rPr>
          <w:rFonts w:ascii="Constantia" w:hAnsi="Constantia"/>
          <w:sz w:val="24"/>
          <w:szCs w:val="24"/>
        </w:rPr>
      </w:pPr>
    </w:p>
    <w:p w14:paraId="31799606" w14:textId="5AC15611" w:rsidR="005E1762" w:rsidRPr="00030ECE" w:rsidRDefault="005E1762" w:rsidP="00762BD0">
      <w:pPr>
        <w:pStyle w:val="ListParagraph"/>
        <w:numPr>
          <w:ilvl w:val="1"/>
          <w:numId w:val="1"/>
        </w:numPr>
      </w:pPr>
      <w:r w:rsidRPr="00030ECE">
        <w:rPr>
          <w:rFonts w:ascii="Constantia" w:eastAsiaTheme="majorEastAsia" w:hAnsi="Constantia" w:cstheme="majorBidi"/>
          <w:color w:val="007789"/>
          <w:sz w:val="26"/>
          <w:szCs w:val="26"/>
        </w:rPr>
        <w:lastRenderedPageBreak/>
        <w:t xml:space="preserve"> Results</w:t>
      </w:r>
    </w:p>
    <w:p w14:paraId="7EA04409" w14:textId="7D45CEC3" w:rsidR="005E1762" w:rsidRPr="00030ECE" w:rsidRDefault="005E1762" w:rsidP="005E1762">
      <w:pPr>
        <w:ind w:left="720"/>
        <w:jc w:val="both"/>
        <w:rPr>
          <w:rFonts w:ascii="Constantia" w:hAnsi="Constantia"/>
          <w:sz w:val="24"/>
          <w:szCs w:val="24"/>
        </w:rPr>
      </w:pPr>
      <w:r w:rsidRPr="00030ECE">
        <w:rPr>
          <w:rFonts w:ascii="Constantia" w:hAnsi="Constantia"/>
          <w:sz w:val="24"/>
          <w:szCs w:val="24"/>
        </w:rPr>
        <w:t>The maps want to communicate the future projects related to the accessibility improvements, the web-page design is composed by two sliding columns and the central map showing the Greater Manchester area and the seven layers showing the above-mentioned interventions.</w:t>
      </w:r>
    </w:p>
    <w:p w14:paraId="7A19FB55" w14:textId="77777777" w:rsidR="005E1762" w:rsidRPr="00030ECE" w:rsidRDefault="005E1762" w:rsidP="005E1762">
      <w:pPr>
        <w:ind w:left="720"/>
        <w:jc w:val="both"/>
        <w:rPr>
          <w:rFonts w:ascii="Constantia" w:hAnsi="Constantia"/>
          <w:sz w:val="24"/>
          <w:szCs w:val="24"/>
        </w:rPr>
      </w:pPr>
    </w:p>
    <w:p w14:paraId="0F89E19B" w14:textId="77777777" w:rsidR="002542E3" w:rsidRPr="00030ECE" w:rsidRDefault="005E1762" w:rsidP="002542E3">
      <w:pPr>
        <w:keepNext/>
        <w:ind w:left="720"/>
        <w:jc w:val="both"/>
      </w:pPr>
      <w:r w:rsidRPr="00030ECE">
        <w:rPr>
          <w:noProof/>
        </w:rPr>
        <w:drawing>
          <wp:inline distT="0" distB="0" distL="0" distR="0" wp14:anchorId="2722282F" wp14:editId="646C4DAB">
            <wp:extent cx="5731510" cy="2546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6350"/>
                    </a:xfrm>
                    <a:prstGeom prst="rect">
                      <a:avLst/>
                    </a:prstGeom>
                  </pic:spPr>
                </pic:pic>
              </a:graphicData>
            </a:graphic>
          </wp:inline>
        </w:drawing>
      </w:r>
    </w:p>
    <w:p w14:paraId="6DF34B19" w14:textId="0E65546A" w:rsidR="005E1762" w:rsidRPr="00030ECE" w:rsidRDefault="002542E3" w:rsidP="002542E3">
      <w:pPr>
        <w:pStyle w:val="Caption"/>
        <w:jc w:val="center"/>
        <w:rPr>
          <w:rFonts w:ascii="Constantia" w:hAnsi="Constantia"/>
          <w:sz w:val="24"/>
          <w:szCs w:val="24"/>
        </w:rPr>
      </w:pPr>
      <w:r w:rsidRPr="00030ECE">
        <w:t xml:space="preserve">Figure </w:t>
      </w:r>
      <w:r w:rsidRPr="00030ECE">
        <w:fldChar w:fldCharType="begin"/>
      </w:r>
      <w:r w:rsidRPr="00030ECE">
        <w:instrText xml:space="preserve"> SEQ Figure \* ARABIC </w:instrText>
      </w:r>
      <w:r w:rsidRPr="00030ECE">
        <w:fldChar w:fldCharType="separate"/>
      </w:r>
      <w:r w:rsidR="008425A1" w:rsidRPr="00030ECE">
        <w:t>26</w:t>
      </w:r>
      <w:r w:rsidRPr="00030ECE">
        <w:fldChar w:fldCharType="end"/>
      </w:r>
      <w:r w:rsidRPr="00030ECE">
        <w:t xml:space="preserve"> - Final visualization of the strategic interventions</w:t>
      </w:r>
    </w:p>
    <w:p w14:paraId="340AB83A" w14:textId="77777777" w:rsidR="00AD5E5A" w:rsidRPr="00030ECE" w:rsidRDefault="00AD5E5A" w:rsidP="005E1762">
      <w:pPr>
        <w:ind w:left="720"/>
        <w:jc w:val="both"/>
        <w:rPr>
          <w:rFonts w:ascii="Constantia" w:hAnsi="Constantia"/>
          <w:sz w:val="24"/>
          <w:szCs w:val="24"/>
        </w:rPr>
      </w:pPr>
    </w:p>
    <w:p w14:paraId="6EBA40D6" w14:textId="6CDEC446" w:rsidR="002542E3" w:rsidRPr="00030ECE" w:rsidRDefault="00AD5E5A" w:rsidP="005E1762">
      <w:pPr>
        <w:ind w:left="720"/>
        <w:jc w:val="both"/>
        <w:rPr>
          <w:rFonts w:ascii="Constantia" w:hAnsi="Constantia"/>
          <w:sz w:val="24"/>
          <w:szCs w:val="24"/>
        </w:rPr>
      </w:pPr>
      <w:r w:rsidRPr="00030ECE">
        <w:rPr>
          <w:rFonts w:ascii="Constantia" w:hAnsi="Constantia"/>
          <w:sz w:val="24"/>
          <w:szCs w:val="24"/>
        </w:rPr>
        <w:t>The left column gives some general indications about the Manchester 2040 Strategy and emphasize the second pillar about inclusive-accessible idea. The right-hand-side column give more information about each intervention, the vertical sliding bar jumps to each of the intervention areas when scrolling down to the next section.</w:t>
      </w:r>
    </w:p>
    <w:p w14:paraId="391C9649" w14:textId="77777777" w:rsidR="002542E3" w:rsidRPr="00030ECE" w:rsidRDefault="002542E3">
      <w:pPr>
        <w:rPr>
          <w:rFonts w:ascii="Constantia" w:hAnsi="Constantia"/>
          <w:sz w:val="24"/>
          <w:szCs w:val="24"/>
        </w:rPr>
      </w:pPr>
      <w:r w:rsidRPr="00030ECE">
        <w:rPr>
          <w:rFonts w:ascii="Constantia" w:hAnsi="Constantia"/>
          <w:sz w:val="24"/>
          <w:szCs w:val="24"/>
        </w:rPr>
        <w:br w:type="page"/>
      </w:r>
    </w:p>
    <w:p w14:paraId="5331FAEF" w14:textId="77777777" w:rsidR="00DA4478" w:rsidRPr="00030ECE" w:rsidRDefault="00DA4478" w:rsidP="00762BD0">
      <w:pPr>
        <w:pStyle w:val="Heading1"/>
        <w:numPr>
          <w:ilvl w:val="0"/>
          <w:numId w:val="1"/>
        </w:numPr>
        <w:rPr>
          <w:rFonts w:ascii="Constantia" w:hAnsi="Constantia"/>
          <w:color w:val="007789"/>
        </w:rPr>
      </w:pPr>
      <w:bookmarkStart w:id="122" w:name="_Toc9882777"/>
      <w:r w:rsidRPr="00030ECE">
        <w:rPr>
          <w:rFonts w:ascii="Constantia" w:hAnsi="Constantia"/>
          <w:color w:val="007789"/>
        </w:rPr>
        <w:lastRenderedPageBreak/>
        <w:t>Discussion &amp; Conclusion</w:t>
      </w:r>
      <w:bookmarkEnd w:id="122"/>
    </w:p>
    <w:p w14:paraId="0BF56C72" w14:textId="77777777" w:rsidR="00EE24A2" w:rsidRPr="00030ECE" w:rsidRDefault="00EE24A2">
      <w:pPr>
        <w:rPr>
          <w:rFonts w:ascii="Constantia" w:hAnsi="Constantia"/>
          <w:sz w:val="24"/>
          <w:szCs w:val="24"/>
        </w:rPr>
      </w:pPr>
    </w:p>
    <w:p w14:paraId="3DDEC795" w14:textId="5F5F6012" w:rsidR="00F2796E" w:rsidRPr="00F5679F" w:rsidRDefault="00F2796E" w:rsidP="00F2796E">
      <w:pPr>
        <w:ind w:left="720"/>
        <w:jc w:val="both"/>
        <w:rPr>
          <w:rFonts w:ascii="Constantia" w:hAnsi="Constantia" w:hint="eastAsia"/>
          <w:sz w:val="24"/>
          <w:szCs w:val="24"/>
          <w:lang w:val="en-US" w:eastAsia="zh-CN"/>
        </w:rPr>
      </w:pPr>
      <w:r w:rsidRPr="00030ECE">
        <w:rPr>
          <w:rFonts w:ascii="Constantia" w:hAnsi="Constantia"/>
          <w:sz w:val="24"/>
          <w:szCs w:val="24"/>
        </w:rPr>
        <w:t>Our report contributes to represent a guide about accessibility state of art and plans in the context of a large developing country like the United Kingdom. With the total percentage of disabled people is growing in UK, in the following decades elderly people especially will require even more resources at city and national level</w:t>
      </w:r>
      <w:r w:rsidR="00F5679F">
        <w:rPr>
          <w:rFonts w:ascii="Constantia" w:hAnsi="Constantia"/>
          <w:sz w:val="24"/>
          <w:szCs w:val="24"/>
        </w:rPr>
        <w:t>.</w:t>
      </w:r>
    </w:p>
    <w:p w14:paraId="69C91525" w14:textId="6F4FFCD7" w:rsidR="00F2796E" w:rsidRPr="00030ECE" w:rsidRDefault="00F2796E" w:rsidP="00F2796E">
      <w:pPr>
        <w:ind w:left="720"/>
        <w:jc w:val="both"/>
        <w:rPr>
          <w:rFonts w:ascii="Constantia" w:hAnsi="Constantia"/>
          <w:sz w:val="24"/>
          <w:szCs w:val="24"/>
        </w:rPr>
      </w:pPr>
      <w:r w:rsidRPr="00030ECE">
        <w:rPr>
          <w:rFonts w:ascii="Constantia" w:hAnsi="Constantia"/>
          <w:sz w:val="24"/>
          <w:szCs w:val="24"/>
        </w:rPr>
        <w:t>There is a regional difference in accessibility of the train station, accessible proportion is just a way of presenting data, and 100% accessible proportion does not mean that there are more accessible stations in this local authority area. At the local authority level, the distribution of the disabled population is very different between the proportion and the density. In terms of data, accessibility logically corresponds to the level of disability. Rail station's accessible facilities of Great Britain still need a lot of improvements, and some plans are already under implementation.</w:t>
      </w:r>
    </w:p>
    <w:p w14:paraId="6AA3BD30" w14:textId="5CCC44AE" w:rsidR="00682FCE" w:rsidRPr="00030ECE" w:rsidRDefault="004F0AB3" w:rsidP="004F0AB3">
      <w:pPr>
        <w:ind w:left="720"/>
        <w:jc w:val="both"/>
        <w:rPr>
          <w:rFonts w:ascii="Constantia" w:hAnsi="Constantia"/>
          <w:sz w:val="24"/>
          <w:szCs w:val="24"/>
        </w:rPr>
      </w:pPr>
      <w:r w:rsidRPr="00030ECE">
        <w:rPr>
          <w:rFonts w:ascii="Constantia" w:hAnsi="Constantia"/>
          <w:sz w:val="24"/>
          <w:szCs w:val="24"/>
        </w:rPr>
        <w:t>In the past the unemployment rate of the disabled people was quite bad across London. However, the visualization shows that there has been a consistent increase and progress. The high rate of economic inactivity, alongside a higher unemployment rate, explains why people with disabilities have a low employment rate. The number of people with disabilities who are in employment has been increasing since 2013. Since 2013, the disability employment gap consistently reducing. This has been because the employment rate for people with disabilities has been rising faster than the employment rate for people without disabilities.</w:t>
      </w:r>
    </w:p>
    <w:p w14:paraId="3966EFBF" w14:textId="7CAE95BB" w:rsidR="00F2796E" w:rsidRPr="00030ECE" w:rsidRDefault="00F5679F" w:rsidP="00F5679F">
      <w:pPr>
        <w:ind w:left="720"/>
        <w:jc w:val="both"/>
        <w:rPr>
          <w:rFonts w:ascii="Constantia" w:hAnsi="Constantia"/>
          <w:sz w:val="24"/>
          <w:szCs w:val="24"/>
        </w:rPr>
      </w:pPr>
      <w:ins w:id="123" w:author="Ye, Yafei" w:date="2019-05-28T11:42:00Z">
        <w:r>
          <w:rPr>
            <w:rFonts w:ascii="Constantia" w:hAnsi="Constantia"/>
            <w:sz w:val="24"/>
            <w:szCs w:val="24"/>
            <w:lang w:val="en-US"/>
          </w:rPr>
          <w:t>T</w:t>
        </w:r>
        <w:r w:rsidRPr="00F5679F">
          <w:rPr>
            <w:rFonts w:ascii="Constantia" w:hAnsi="Constantia"/>
            <w:sz w:val="24"/>
            <w:szCs w:val="24"/>
            <w:lang w:val="en-US"/>
          </w:rPr>
          <w:t>he current wheelchair accessible businesses situation in London, according to the Yelp data,</w:t>
        </w:r>
        <w:r>
          <w:rPr>
            <w:rFonts w:ascii="Constantia" w:hAnsi="Constantia"/>
            <w:sz w:val="24"/>
            <w:szCs w:val="24"/>
            <w:lang w:val="en-US"/>
          </w:rPr>
          <w:t xml:space="preserve"> </w:t>
        </w:r>
        <w:r>
          <w:rPr>
            <w:rFonts w:ascii="Constantia" w:hAnsi="Constantia" w:hint="eastAsia"/>
            <w:sz w:val="24"/>
            <w:szCs w:val="24"/>
            <w:lang w:val="en-US" w:eastAsia="zh-CN"/>
          </w:rPr>
          <w:t>is</w:t>
        </w:r>
        <w:r>
          <w:rPr>
            <w:rFonts w:ascii="Constantia" w:hAnsi="Constantia"/>
            <w:sz w:val="24"/>
            <w:szCs w:val="24"/>
            <w:lang w:val="en-US" w:eastAsia="zh-CN"/>
          </w:rPr>
          <w:t xml:space="preserve"> uninspiring and</w:t>
        </w:r>
        <w:r w:rsidRPr="00F5679F">
          <w:rPr>
            <w:rFonts w:ascii="Constantia" w:hAnsi="Constantia"/>
            <w:sz w:val="24"/>
            <w:szCs w:val="24"/>
            <w:lang w:val="en-US"/>
          </w:rPr>
          <w:t xml:space="preserve"> requires important interventions</w:t>
        </w:r>
      </w:ins>
      <w:ins w:id="124" w:author="Ye, Yafei" w:date="2019-05-28T11:47:00Z">
        <w:r>
          <w:rPr>
            <w:rFonts w:ascii="Constantia" w:hAnsi="Constantia" w:hint="eastAsia"/>
            <w:sz w:val="24"/>
            <w:szCs w:val="24"/>
            <w:lang w:val="en-US" w:eastAsia="zh-CN"/>
          </w:rPr>
          <w:t>.</w:t>
        </w:r>
        <w:r>
          <w:rPr>
            <w:rFonts w:ascii="Constantia" w:hAnsi="Constantia"/>
            <w:sz w:val="24"/>
            <w:szCs w:val="24"/>
            <w:lang w:val="en-US" w:eastAsia="zh-CN"/>
          </w:rPr>
          <w:t xml:space="preserve"> </w:t>
        </w:r>
      </w:ins>
      <w:ins w:id="125" w:author="Ye, Yafei" w:date="2019-05-28T11:48:00Z">
        <w:r>
          <w:rPr>
            <w:rFonts w:ascii="Constantia" w:hAnsi="Constantia" w:hint="eastAsia"/>
            <w:sz w:val="24"/>
            <w:szCs w:val="24"/>
            <w:lang w:val="en-US" w:eastAsia="zh-CN"/>
          </w:rPr>
          <w:t>More</w:t>
        </w:r>
        <w:r>
          <w:rPr>
            <w:rFonts w:ascii="Constantia" w:hAnsi="Constantia"/>
            <w:sz w:val="24"/>
            <w:szCs w:val="24"/>
            <w:lang w:val="en-US" w:eastAsia="zh-CN"/>
          </w:rPr>
          <w:t xml:space="preserve"> </w:t>
        </w:r>
      </w:ins>
      <w:ins w:id="126" w:author="Ye, Yafei" w:date="2019-05-28T11:49:00Z">
        <w:r>
          <w:rPr>
            <w:rFonts w:ascii="Constantia" w:hAnsi="Constantia"/>
            <w:sz w:val="24"/>
            <w:szCs w:val="24"/>
            <w:lang w:val="en-US" w:eastAsia="zh-CN"/>
          </w:rPr>
          <w:t>g</w:t>
        </w:r>
      </w:ins>
      <w:ins w:id="127" w:author="Ye, Yafei" w:date="2019-05-28T11:48:00Z">
        <w:r w:rsidRPr="00F5679F">
          <w:rPr>
            <w:rFonts w:ascii="Constantia" w:hAnsi="Constantia"/>
            <w:sz w:val="24"/>
            <w:szCs w:val="24"/>
            <w:lang w:val="en-US" w:eastAsia="zh-CN"/>
          </w:rPr>
          <w:t xml:space="preserve">overnment </w:t>
        </w:r>
      </w:ins>
      <w:ins w:id="128" w:author="Ye, Yafei" w:date="2019-05-28T11:49:00Z">
        <w:r>
          <w:rPr>
            <w:rFonts w:ascii="Constantia" w:hAnsi="Constantia"/>
            <w:sz w:val="24"/>
            <w:szCs w:val="24"/>
            <w:lang w:val="en-US" w:eastAsia="zh-CN"/>
          </w:rPr>
          <w:t>s</w:t>
        </w:r>
      </w:ins>
      <w:ins w:id="129" w:author="Ye, Yafei" w:date="2019-05-28T11:48:00Z">
        <w:r w:rsidRPr="00F5679F">
          <w:rPr>
            <w:rFonts w:ascii="Constantia" w:hAnsi="Constantia"/>
            <w:sz w:val="24"/>
            <w:szCs w:val="24"/>
            <w:lang w:val="en-US" w:eastAsia="zh-CN"/>
          </w:rPr>
          <w:t xml:space="preserve">upport and </w:t>
        </w:r>
      </w:ins>
      <w:ins w:id="130" w:author="Ye, Yafei" w:date="2019-05-28T11:49:00Z">
        <w:r>
          <w:rPr>
            <w:rFonts w:ascii="Constantia" w:hAnsi="Constantia"/>
            <w:sz w:val="24"/>
            <w:szCs w:val="24"/>
            <w:lang w:val="en-US" w:eastAsia="zh-CN"/>
          </w:rPr>
          <w:t>p</w:t>
        </w:r>
      </w:ins>
      <w:ins w:id="131" w:author="Ye, Yafei" w:date="2019-05-28T11:48:00Z">
        <w:r w:rsidRPr="00F5679F">
          <w:rPr>
            <w:rFonts w:ascii="Constantia" w:hAnsi="Constantia"/>
            <w:sz w:val="24"/>
            <w:szCs w:val="24"/>
            <w:lang w:val="en-US" w:eastAsia="zh-CN"/>
          </w:rPr>
          <w:t xml:space="preserve">ublic </w:t>
        </w:r>
      </w:ins>
      <w:ins w:id="132" w:author="Ye, Yafei" w:date="2019-05-28T11:49:00Z">
        <w:r>
          <w:rPr>
            <w:rFonts w:ascii="Constantia" w:hAnsi="Constantia"/>
            <w:sz w:val="24"/>
            <w:szCs w:val="24"/>
            <w:lang w:val="en-US" w:eastAsia="zh-CN"/>
          </w:rPr>
          <w:t>a</w:t>
        </w:r>
      </w:ins>
      <w:ins w:id="133" w:author="Ye, Yafei" w:date="2019-05-28T11:48:00Z">
        <w:r w:rsidRPr="00F5679F">
          <w:rPr>
            <w:rFonts w:ascii="Constantia" w:hAnsi="Constantia"/>
            <w:sz w:val="24"/>
            <w:szCs w:val="24"/>
            <w:lang w:val="en-US" w:eastAsia="zh-CN"/>
          </w:rPr>
          <w:t>ppeal</w:t>
        </w:r>
      </w:ins>
      <w:ins w:id="134" w:author="Ye, Yafei" w:date="2019-05-28T11:49:00Z">
        <w:r>
          <w:rPr>
            <w:rFonts w:ascii="Constantia" w:hAnsi="Constantia"/>
            <w:sz w:val="24"/>
            <w:szCs w:val="24"/>
            <w:lang w:val="en-US" w:eastAsia="zh-CN"/>
          </w:rPr>
          <w:t xml:space="preserve"> can be offered in the futur</w:t>
        </w:r>
      </w:ins>
      <w:ins w:id="135" w:author="Ye, Yafei" w:date="2019-05-28T11:50:00Z">
        <w:r>
          <w:rPr>
            <w:rFonts w:ascii="Constantia" w:hAnsi="Constantia"/>
            <w:sz w:val="24"/>
            <w:szCs w:val="24"/>
            <w:lang w:val="en-US" w:eastAsia="zh-CN"/>
          </w:rPr>
          <w:t xml:space="preserve">e to </w:t>
        </w:r>
      </w:ins>
      <w:ins w:id="136" w:author="Ye, Yafei" w:date="2019-05-28T11:52:00Z">
        <w:r>
          <w:rPr>
            <w:rFonts w:ascii="Constantia" w:hAnsi="Constantia" w:hint="eastAsia"/>
            <w:sz w:val="24"/>
            <w:szCs w:val="24"/>
            <w:lang w:val="en-US" w:eastAsia="zh-CN"/>
          </w:rPr>
          <w:t>awa</w:t>
        </w:r>
        <w:r>
          <w:rPr>
            <w:rFonts w:ascii="Constantia" w:hAnsi="Constantia"/>
            <w:sz w:val="24"/>
            <w:szCs w:val="24"/>
            <w:lang w:val="en-US" w:eastAsia="zh-CN"/>
          </w:rPr>
          <w:t xml:space="preserve">ken </w:t>
        </w:r>
      </w:ins>
      <w:ins w:id="137" w:author="Ye, Yafei" w:date="2019-05-28T11:53:00Z">
        <w:r>
          <w:rPr>
            <w:rFonts w:ascii="Constantia" w:hAnsi="Constantia" w:hint="eastAsia"/>
            <w:sz w:val="24"/>
            <w:szCs w:val="24"/>
            <w:lang w:val="en-US" w:eastAsia="zh-CN"/>
          </w:rPr>
          <w:t>sh</w:t>
        </w:r>
        <w:r>
          <w:rPr>
            <w:rFonts w:ascii="Constantia" w:hAnsi="Constantia"/>
            <w:sz w:val="24"/>
            <w:szCs w:val="24"/>
            <w:lang w:val="en-US" w:eastAsia="zh-CN"/>
          </w:rPr>
          <w:t xml:space="preserve">opkeepers’ </w:t>
        </w:r>
      </w:ins>
      <w:ins w:id="138" w:author="Ye, Yafei" w:date="2019-05-28T11:52:00Z">
        <w:r>
          <w:rPr>
            <w:rFonts w:ascii="Constantia" w:hAnsi="Constantia"/>
            <w:sz w:val="24"/>
            <w:szCs w:val="24"/>
            <w:lang w:val="en-US" w:eastAsia="zh-CN"/>
          </w:rPr>
          <w:t>consciousness</w:t>
        </w:r>
      </w:ins>
      <w:ins w:id="139" w:author="Ye, Yafei" w:date="2019-05-28T11:42:00Z">
        <w:r>
          <w:rPr>
            <w:rFonts w:ascii="Constantia" w:hAnsi="Constantia"/>
            <w:sz w:val="24"/>
            <w:szCs w:val="24"/>
            <w:lang w:val="en-US"/>
          </w:rPr>
          <w:t xml:space="preserve"> </w:t>
        </w:r>
      </w:ins>
      <w:ins w:id="140" w:author="Ye, Yafei" w:date="2019-05-28T11:53:00Z">
        <w:r>
          <w:rPr>
            <w:rFonts w:ascii="Constantia" w:hAnsi="Constantia"/>
            <w:sz w:val="24"/>
            <w:szCs w:val="24"/>
            <w:lang w:val="en-US"/>
          </w:rPr>
          <w:t xml:space="preserve">on </w:t>
        </w:r>
      </w:ins>
      <w:ins w:id="141" w:author="Ye, Yafei" w:date="2019-05-28T11:54:00Z">
        <w:r>
          <w:rPr>
            <w:rFonts w:ascii="Constantia" w:hAnsi="Constantia"/>
            <w:sz w:val="24"/>
            <w:szCs w:val="24"/>
            <w:lang w:val="en-US"/>
          </w:rPr>
          <w:t>wheelchair accessibility</w:t>
        </w:r>
      </w:ins>
      <w:ins w:id="142" w:author="Ye, Yafei" w:date="2019-05-28T11:55:00Z">
        <w:r>
          <w:rPr>
            <w:rFonts w:ascii="Constantia" w:hAnsi="Constantia" w:hint="eastAsia"/>
            <w:sz w:val="24"/>
            <w:szCs w:val="24"/>
            <w:lang w:val="en-US" w:eastAsia="zh-CN"/>
          </w:rPr>
          <w:t>.</w:t>
        </w:r>
        <w:r>
          <w:rPr>
            <w:rFonts w:ascii="Constantia" w:hAnsi="Constantia"/>
            <w:sz w:val="24"/>
            <w:szCs w:val="24"/>
            <w:lang w:val="en-US" w:eastAsia="zh-CN"/>
          </w:rPr>
          <w:t xml:space="preserve"> Multiple data sources </w:t>
        </w:r>
      </w:ins>
      <w:ins w:id="143" w:author="Ye, Yafei" w:date="2019-05-28T11:56:00Z">
        <w:r>
          <w:rPr>
            <w:rFonts w:ascii="Constantia" w:hAnsi="Constantia"/>
            <w:sz w:val="24"/>
            <w:szCs w:val="24"/>
            <w:lang w:val="en-US" w:eastAsia="zh-CN"/>
          </w:rPr>
          <w:t xml:space="preserve">can be used in future research </w:t>
        </w:r>
      </w:ins>
      <w:ins w:id="144" w:author="Ye, Yafei" w:date="2019-05-28T11:57:00Z">
        <w:r>
          <w:rPr>
            <w:rFonts w:ascii="Constantia" w:hAnsi="Constantia"/>
            <w:sz w:val="24"/>
            <w:szCs w:val="24"/>
            <w:lang w:val="en-US" w:eastAsia="zh-CN"/>
          </w:rPr>
          <w:t xml:space="preserve">for this area </w:t>
        </w:r>
      </w:ins>
      <w:ins w:id="145" w:author="Ye, Yafei" w:date="2019-05-28T11:58:00Z">
        <w:r>
          <w:rPr>
            <w:rFonts w:ascii="Constantia" w:hAnsi="Constantia"/>
            <w:sz w:val="24"/>
            <w:szCs w:val="24"/>
            <w:lang w:val="en-US" w:eastAsia="zh-CN"/>
          </w:rPr>
          <w:t xml:space="preserve">as well </w:t>
        </w:r>
      </w:ins>
      <w:ins w:id="146" w:author="Ye, Yafei" w:date="2019-05-28T11:56:00Z">
        <w:r>
          <w:rPr>
            <w:rFonts w:ascii="Constantia" w:hAnsi="Constantia"/>
            <w:sz w:val="24"/>
            <w:szCs w:val="24"/>
            <w:lang w:val="en-US" w:eastAsia="zh-CN"/>
          </w:rPr>
          <w:t xml:space="preserve">to </w:t>
        </w:r>
      </w:ins>
      <w:ins w:id="147" w:author="Ye, Yafei" w:date="2019-05-28T11:57:00Z">
        <w:r>
          <w:rPr>
            <w:rFonts w:ascii="Constantia" w:hAnsi="Constantia" w:hint="eastAsia"/>
            <w:sz w:val="24"/>
            <w:szCs w:val="24"/>
            <w:lang w:val="en-US" w:eastAsia="zh-CN"/>
          </w:rPr>
          <w:t>reduce</w:t>
        </w:r>
        <w:r>
          <w:rPr>
            <w:rFonts w:ascii="Constantia" w:hAnsi="Constantia"/>
            <w:sz w:val="24"/>
            <w:szCs w:val="24"/>
            <w:lang w:val="en-US" w:eastAsia="zh-CN"/>
          </w:rPr>
          <w:t xml:space="preserve"> </w:t>
        </w:r>
      </w:ins>
      <w:ins w:id="148" w:author="Ye, Yafei" w:date="2019-05-28T11:58:00Z">
        <w:r>
          <w:rPr>
            <w:rFonts w:ascii="Constantia" w:hAnsi="Constantia"/>
            <w:sz w:val="24"/>
            <w:szCs w:val="24"/>
            <w:lang w:val="en-US" w:eastAsia="zh-CN"/>
          </w:rPr>
          <w:t>bias.</w:t>
        </w:r>
      </w:ins>
      <w:del w:id="149" w:author="Ye, Yafei" w:date="2019-05-28T11:42:00Z">
        <w:r w:rsidR="00F2796E" w:rsidRPr="00030ECE" w:rsidDel="00F5679F">
          <w:rPr>
            <w:rFonts w:ascii="Constantia" w:hAnsi="Constantia"/>
            <w:sz w:val="24"/>
            <w:szCs w:val="24"/>
          </w:rPr>
          <w:delText xml:space="preserve">The current wheelchair accessible businesses in London according to the Yelp data seems terrible and needs great improvement in the future. </w:delText>
        </w:r>
      </w:del>
      <w:del w:id="150" w:author="Ye, Yafei" w:date="2019-05-28T11:44:00Z">
        <w:r w:rsidR="00F2796E" w:rsidRPr="00030ECE" w:rsidDel="00F5679F">
          <w:rPr>
            <w:rFonts w:ascii="Constantia" w:hAnsi="Constantia"/>
            <w:sz w:val="24"/>
            <w:szCs w:val="24"/>
          </w:rPr>
          <w:delText>However, it may be because the Yelp data has some bias and cannot reflect the complete picture. Multiple data from other sources can be used to show more accurate picture in the future analysis.</w:delText>
        </w:r>
      </w:del>
    </w:p>
    <w:p w14:paraId="030EC966" w14:textId="028B2219" w:rsidR="00682FCE" w:rsidRPr="00030ECE" w:rsidRDefault="00682FCE" w:rsidP="00682FCE">
      <w:pPr>
        <w:ind w:left="720"/>
        <w:jc w:val="both"/>
        <w:rPr>
          <w:rFonts w:ascii="Constantia" w:hAnsi="Constantia"/>
          <w:sz w:val="24"/>
          <w:szCs w:val="24"/>
        </w:rPr>
      </w:pPr>
      <w:r w:rsidRPr="00030ECE">
        <w:rPr>
          <w:rFonts w:ascii="Constantia" w:hAnsi="Constantia"/>
          <w:sz w:val="24"/>
          <w:szCs w:val="24"/>
        </w:rPr>
        <w:t xml:space="preserve">Future interventions for accessibility improvement are not clearly indicating in the Manchester 2040 transport agenda. Transport strategies should integrate also accessibility plans at local and national level. </w:t>
      </w:r>
      <w:r w:rsidR="00F2796E" w:rsidRPr="00030ECE">
        <w:rPr>
          <w:rFonts w:ascii="Constantia" w:hAnsi="Constantia"/>
          <w:sz w:val="24"/>
          <w:szCs w:val="24"/>
        </w:rPr>
        <w:t>Our invisible city (disabled people) require some future improvements in terms of infrastructure</w:t>
      </w:r>
      <w:r w:rsidRPr="00030ECE">
        <w:rPr>
          <w:rFonts w:ascii="Constantia" w:hAnsi="Constantia"/>
          <w:sz w:val="24"/>
          <w:szCs w:val="24"/>
        </w:rPr>
        <w:t xml:space="preserve">. </w:t>
      </w:r>
      <w:r w:rsidR="00F2796E" w:rsidRPr="00030ECE">
        <w:rPr>
          <w:rFonts w:ascii="Constantia" w:hAnsi="Constantia"/>
          <w:sz w:val="24"/>
          <w:szCs w:val="24"/>
        </w:rPr>
        <w:t>The data visualized show that accessibility plans should be an integral part of any transport strategy</w:t>
      </w:r>
      <w:r w:rsidRPr="00030ECE">
        <w:rPr>
          <w:rFonts w:ascii="Constantia" w:hAnsi="Constantia"/>
          <w:sz w:val="24"/>
          <w:szCs w:val="24"/>
        </w:rPr>
        <w:t>.</w:t>
      </w:r>
    </w:p>
    <w:p w14:paraId="2EA7DDA5" w14:textId="77777777" w:rsidR="00682FCE" w:rsidRPr="00030ECE" w:rsidRDefault="00682FCE">
      <w:pPr>
        <w:rPr>
          <w:rFonts w:ascii="Constantia" w:hAnsi="Constantia"/>
          <w:sz w:val="24"/>
          <w:szCs w:val="24"/>
        </w:rPr>
      </w:pPr>
      <w:r w:rsidRPr="00030ECE">
        <w:rPr>
          <w:rFonts w:ascii="Constantia" w:hAnsi="Constantia"/>
          <w:sz w:val="24"/>
          <w:szCs w:val="24"/>
        </w:rPr>
        <w:br w:type="page"/>
      </w:r>
    </w:p>
    <w:bookmarkStart w:id="151" w:name="_Toc9882778" w:displacedByCustomXml="next"/>
    <w:sdt>
      <w:sdtPr>
        <w:rPr>
          <w:rFonts w:asciiTheme="minorHAnsi" w:eastAsiaTheme="minorHAnsi" w:hAnsiTheme="minorHAnsi" w:cstheme="minorBidi"/>
          <w:color w:val="auto"/>
          <w:sz w:val="22"/>
          <w:szCs w:val="22"/>
        </w:rPr>
        <w:id w:val="1161511244"/>
        <w:docPartObj>
          <w:docPartGallery w:val="Bibliographies"/>
          <w:docPartUnique/>
        </w:docPartObj>
      </w:sdtPr>
      <w:sdtEndPr>
        <w:rPr>
          <w:rFonts w:eastAsia="SimSun"/>
        </w:rPr>
      </w:sdtEndPr>
      <w:sdtContent>
        <w:p w14:paraId="3F946FF6" w14:textId="0F429A76" w:rsidR="005D738E" w:rsidRPr="00030ECE" w:rsidRDefault="005D738E" w:rsidP="005D738E">
          <w:pPr>
            <w:pStyle w:val="Heading1"/>
            <w:numPr>
              <w:ilvl w:val="0"/>
              <w:numId w:val="1"/>
            </w:numPr>
            <w:rPr>
              <w:rFonts w:ascii="Constantia" w:hAnsi="Constantia"/>
              <w:color w:val="007789"/>
            </w:rPr>
          </w:pPr>
          <w:r w:rsidRPr="00030ECE">
            <w:rPr>
              <w:rFonts w:ascii="Constantia" w:hAnsi="Constantia"/>
              <w:color w:val="007789"/>
            </w:rPr>
            <w:t>References</w:t>
          </w:r>
          <w:bookmarkEnd w:id="151"/>
        </w:p>
        <w:p w14:paraId="092C4BE1" w14:textId="44926488" w:rsidR="00CC0FA4" w:rsidRPr="00030ECE" w:rsidRDefault="00CC0FA4" w:rsidP="00CC0FA4">
          <w:r w:rsidRPr="00030ECE">
            <w:t xml:space="preserve"> </w:t>
          </w:r>
        </w:p>
        <w:p w14:paraId="5D3C4F09" w14:textId="1B5DBAF1" w:rsidR="00E65E59" w:rsidRPr="00030ECE" w:rsidRDefault="00E65E59" w:rsidP="00E65E59">
          <w:pPr>
            <w:ind w:left="360"/>
            <w:rPr>
              <w:rFonts w:ascii="Calibri" w:eastAsia="Times New Roman" w:hAnsi="Calibri" w:cs="Calibri"/>
              <w:color w:val="0000FF"/>
              <w:u w:val="single"/>
              <w:lang w:eastAsia="en-GB"/>
            </w:rPr>
          </w:pPr>
          <w:proofErr w:type="spellStart"/>
          <w:r w:rsidRPr="00030ECE">
            <w:rPr>
              <w:rFonts w:ascii="Calibri" w:eastAsia="Times New Roman" w:hAnsi="Calibri" w:cs="Calibri"/>
              <w:color w:val="000000"/>
              <w:lang w:eastAsia="en-GB"/>
            </w:rPr>
            <w:t>Bocarejo</w:t>
          </w:r>
          <w:proofErr w:type="spellEnd"/>
          <w:r w:rsidRPr="00030ECE">
            <w:rPr>
              <w:rFonts w:ascii="Calibri" w:eastAsia="Times New Roman" w:hAnsi="Calibri" w:cs="Calibri"/>
              <w:color w:val="000000"/>
              <w:lang w:eastAsia="en-GB"/>
            </w:rPr>
            <w:t xml:space="preserve"> S., J.P., Oviedo H., D.R., 2012. Transport accessibility and social inequities: a tool for identification of mobility needs and evaluation of transport investments. </w:t>
          </w:r>
          <w:r w:rsidRPr="00030ECE">
            <w:rPr>
              <w:rFonts w:ascii="Calibri" w:eastAsia="Times New Roman" w:hAnsi="Calibri" w:cs="Calibri"/>
              <w:i/>
              <w:color w:val="000000"/>
              <w:lang w:eastAsia="en-GB"/>
            </w:rPr>
            <w:t>Journal of Transport Geography, Special Section on Theoretical Perspectives on Climate Change Mitigation in Transport</w:t>
          </w:r>
          <w:r w:rsidRPr="00030ECE">
            <w:rPr>
              <w:rFonts w:ascii="Calibri" w:eastAsia="Times New Roman" w:hAnsi="Calibri" w:cs="Calibri"/>
              <w:color w:val="000000"/>
              <w:lang w:eastAsia="en-GB"/>
            </w:rPr>
            <w:t xml:space="preserve">, [e-journal] 24, pp.142 - 154. </w:t>
          </w:r>
          <w:hyperlink r:id="rId38" w:history="1">
            <w:r w:rsidRPr="00030ECE">
              <w:rPr>
                <w:rStyle w:val="Hyperlink"/>
                <w:rFonts w:ascii="Calibri" w:eastAsia="Times New Roman" w:hAnsi="Calibri" w:cs="Calibri"/>
                <w:lang w:eastAsia="en-GB"/>
              </w:rPr>
              <w:t>https://doi.org/10.1016/j.jtrangeo.2011.12.004</w:t>
            </w:r>
          </w:hyperlink>
        </w:p>
        <w:p w14:paraId="1B3F53E4" w14:textId="487E071D" w:rsidR="00CC0FA4" w:rsidRPr="00030ECE" w:rsidRDefault="00CC0FA4" w:rsidP="00CC0FA4">
          <w:pPr>
            <w:ind w:left="360"/>
          </w:pPr>
          <w:proofErr w:type="spellStart"/>
          <w:r w:rsidRPr="00030ECE">
            <w:t>CanvasJS</w:t>
          </w:r>
          <w:proofErr w:type="spellEnd"/>
          <w:r w:rsidRPr="00030ECE">
            <w:t xml:space="preserve">, 2019. </w:t>
          </w:r>
          <w:r w:rsidRPr="00030ECE">
            <w:rPr>
              <w:i/>
            </w:rPr>
            <w:t xml:space="preserve">jQuery Stacked Bar Charts &amp; Graphs. </w:t>
          </w:r>
          <w:r w:rsidRPr="00030ECE">
            <w:t>[online]. Available at: &lt;</w:t>
          </w:r>
          <w:hyperlink r:id="rId39" w:history="1">
            <w:r w:rsidRPr="00030ECE">
              <w:rPr>
                <w:rStyle w:val="Hyperlink"/>
              </w:rPr>
              <w:t>https://canvasjs.com/jquery-charts/stacked-bar-chart/</w:t>
            </w:r>
          </w:hyperlink>
          <w:r w:rsidRPr="00030ECE">
            <w:t>&gt; [Accessed 14 May 2019].</w:t>
          </w:r>
        </w:p>
        <w:p w14:paraId="25E3B608" w14:textId="51D6182B"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Chartjs.org., 2019. </w:t>
          </w:r>
          <w:r w:rsidRPr="00030ECE">
            <w:rPr>
              <w:rFonts w:ascii="Calibri" w:eastAsia="Times New Roman" w:hAnsi="Calibri" w:cs="Calibri"/>
              <w:i/>
              <w:color w:val="000000"/>
              <w:lang w:eastAsia="en-GB"/>
            </w:rPr>
            <w:t>Chart.js documentation.</w:t>
          </w:r>
          <w:r w:rsidRPr="00030ECE">
            <w:rPr>
              <w:rFonts w:ascii="Calibri" w:eastAsia="Times New Roman" w:hAnsi="Calibri" w:cs="Calibri"/>
              <w:color w:val="000000"/>
              <w:lang w:eastAsia="en-GB"/>
            </w:rPr>
            <w:t xml:space="preserve"> [online]. Available at: &lt;</w:t>
          </w:r>
          <w:hyperlink r:id="rId40" w:history="1">
            <w:r w:rsidRPr="00030ECE">
              <w:rPr>
                <w:rStyle w:val="Hyperlink"/>
                <w:rFonts w:ascii="Calibri" w:eastAsia="Times New Roman" w:hAnsi="Calibri" w:cs="Calibri"/>
                <w:lang w:eastAsia="en-GB"/>
              </w:rPr>
              <w:t>https://www.chartjs.org/docs/latest/</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526317C0" w14:textId="77777777" w:rsidR="00CC0FA4" w:rsidRPr="00030ECE" w:rsidRDefault="00CC0FA4" w:rsidP="00CC0FA4">
          <w:pPr>
            <w:ind w:left="360"/>
          </w:pPr>
          <w:r w:rsidRPr="00030ECE">
            <w:t xml:space="preserve">Department for Transport, 2015. </w:t>
          </w:r>
          <w:r w:rsidRPr="00030ECE">
            <w:rPr>
              <w:i/>
            </w:rPr>
            <w:t>Accessible rail transport</w:t>
          </w:r>
          <w:r w:rsidRPr="00030ECE">
            <w:t>. [online]. Available at: &lt;</w:t>
          </w:r>
          <w:hyperlink r:id="rId41" w:history="1">
            <w:r w:rsidRPr="00030ECE">
              <w:rPr>
                <w:rStyle w:val="Hyperlink"/>
              </w:rPr>
              <w:t>https://www.gov.uk/government/publications/accessible-rail-transport/accessible-rail-transport</w:t>
            </w:r>
          </w:hyperlink>
          <w:r w:rsidRPr="00030ECE">
            <w:rPr>
              <w:rStyle w:val="Hyperlink"/>
            </w:rPr>
            <w:t xml:space="preserve">&gt; </w:t>
          </w:r>
          <w:r w:rsidRPr="00030ECE">
            <w:t>[Accessed 22 April 2019].</w:t>
          </w:r>
        </w:p>
        <w:p w14:paraId="674F49AC" w14:textId="18985676" w:rsidR="00CC0FA4" w:rsidRPr="00030ECE" w:rsidRDefault="00CC0FA4" w:rsidP="00CC0FA4">
          <w:pPr>
            <w:ind w:left="360"/>
          </w:pPr>
          <w:r w:rsidRPr="00030ECE">
            <w:t xml:space="preserve">Department for Transport, 2017. </w:t>
          </w:r>
          <w:r w:rsidRPr="00030ECE">
            <w:rPr>
              <w:i/>
            </w:rPr>
            <w:t>Transport Statistics Great Britain 2017</w:t>
          </w:r>
          <w:r w:rsidRPr="00030ECE">
            <w:t>. London: Department for Transport.</w:t>
          </w:r>
        </w:p>
        <w:p w14:paraId="4FB119FF" w14:textId="77777777" w:rsidR="00CC0FA4" w:rsidRPr="00030ECE" w:rsidRDefault="00CC0FA4" w:rsidP="00CC0FA4">
          <w:pPr>
            <w:ind w:left="360"/>
          </w:pPr>
          <w:r w:rsidRPr="00030ECE">
            <w:t xml:space="preserve">Diva-GIS, 2019. </w:t>
          </w:r>
          <w:r w:rsidRPr="00030ECE">
            <w:rPr>
              <w:i/>
            </w:rPr>
            <w:t>Spatial Data Download - Country: United Kingdom - Subject: Railroads.</w:t>
          </w:r>
          <w:r w:rsidRPr="00030ECE">
            <w:t xml:space="preserve"> [online]. Available at: </w:t>
          </w:r>
          <w:r w:rsidRPr="00030ECE">
            <w:rPr>
              <w:lang w:eastAsia="zh-CN"/>
            </w:rPr>
            <w:t>&lt;</w:t>
          </w:r>
          <w:hyperlink r:id="rId42" w:history="1">
            <w:r w:rsidRPr="00030ECE">
              <w:rPr>
                <w:rStyle w:val="Hyperlink"/>
              </w:rPr>
              <w:t>http://www.diva-gis.org/gdata</w:t>
            </w:r>
          </w:hyperlink>
          <w:r w:rsidRPr="00030ECE">
            <w:rPr>
              <w:rStyle w:val="Hyperlink"/>
            </w:rPr>
            <w:t xml:space="preserve">&gt; </w:t>
          </w:r>
          <w:r w:rsidRPr="00030ECE">
            <w:t>[Accessed 22 April 2019].</w:t>
          </w:r>
        </w:p>
        <w:p w14:paraId="2739B806" w14:textId="68265DE5" w:rsidR="00CC0FA4" w:rsidRPr="00030ECE" w:rsidRDefault="00CC0FA4" w:rsidP="00CC0FA4">
          <w:pPr>
            <w:ind w:left="360"/>
          </w:pPr>
          <w:proofErr w:type="spellStart"/>
          <w:r w:rsidRPr="00030ECE">
            <w:t>Doogal</w:t>
          </w:r>
          <w:proofErr w:type="spellEnd"/>
          <w:r w:rsidRPr="00030ECE">
            <w:t xml:space="preserve">, 2019. </w:t>
          </w:r>
          <w:r w:rsidRPr="00030ECE">
            <w:rPr>
              <w:i/>
            </w:rPr>
            <w:t>UK stations.</w:t>
          </w:r>
          <w:r w:rsidRPr="00030ECE">
            <w:t xml:space="preserve"> [online]. Available at: &lt;</w:t>
          </w:r>
          <w:hyperlink r:id="rId43" w:history="1">
            <w:r w:rsidRPr="00030ECE">
              <w:rPr>
                <w:rStyle w:val="Hyperlink"/>
              </w:rPr>
              <w:t>https://www.doogal.co.uk/UkStations.php</w:t>
            </w:r>
          </w:hyperlink>
          <w:r w:rsidRPr="00030ECE">
            <w:rPr>
              <w:rStyle w:val="Hyperlink"/>
            </w:rPr>
            <w:t xml:space="preserve">&gt; </w:t>
          </w:r>
          <w:r w:rsidRPr="00030ECE">
            <w:t>[Accessed 22 April 2019].</w:t>
          </w:r>
        </w:p>
        <w:p w14:paraId="67820BBF" w14:textId="1CAD5AEB" w:rsidR="00CC0FA4" w:rsidRPr="00030ECE" w:rsidRDefault="00CC0FA4" w:rsidP="00CC0FA4">
          <w:pPr>
            <w:ind w:left="360"/>
          </w:pPr>
          <w:r w:rsidRPr="00030ECE">
            <w:t xml:space="preserve">Euan's Guide, 2019. </w:t>
          </w:r>
          <w:r w:rsidRPr="00030ECE">
            <w:rPr>
              <w:i/>
            </w:rPr>
            <w:t xml:space="preserve">Small Businesses and Accessibility. </w:t>
          </w:r>
          <w:r w:rsidRPr="00030ECE">
            <w:t>[online]. Available at: &lt;</w:t>
          </w:r>
          <w:hyperlink r:id="rId44" w:history="1">
            <w:r w:rsidRPr="00030ECE">
              <w:rPr>
                <w:rStyle w:val="Hyperlink"/>
              </w:rPr>
              <w:t>https://www.disabledaccessday.com/news/small-businesses-accessibility/?tag=useful+articles</w:t>
            </w:r>
          </w:hyperlink>
          <w:r w:rsidRPr="00030ECE">
            <w:t>&gt; [Accessed 26 May 2019].</w:t>
          </w:r>
        </w:p>
        <w:p w14:paraId="41859880" w14:textId="477E348F" w:rsidR="00E65E59" w:rsidRPr="00030ECE" w:rsidRDefault="00E65E59" w:rsidP="00E65E59">
          <w:pPr>
            <w:ind w:left="360"/>
            <w:rPr>
              <w:rFonts w:ascii="Calibri" w:eastAsia="Times New Roman" w:hAnsi="Calibri" w:cs="Calibri"/>
              <w:color w:val="000000"/>
              <w:lang w:eastAsia="en-GB"/>
            </w:rPr>
          </w:pPr>
          <w:proofErr w:type="spellStart"/>
          <w:r w:rsidRPr="00030ECE">
            <w:rPr>
              <w:rFonts w:ascii="Calibri" w:eastAsia="Times New Roman" w:hAnsi="Calibri" w:cs="Calibri"/>
              <w:color w:val="000000"/>
              <w:lang w:eastAsia="en-GB"/>
            </w:rPr>
            <w:t>Gersen</w:t>
          </w:r>
          <w:proofErr w:type="spellEnd"/>
          <w:r w:rsidRPr="00030ECE">
            <w:rPr>
              <w:rFonts w:ascii="Calibri" w:eastAsia="Times New Roman" w:hAnsi="Calibri" w:cs="Calibri"/>
              <w:color w:val="000000"/>
              <w:lang w:eastAsia="en-GB"/>
            </w:rPr>
            <w:t xml:space="preserve">, L., 2019. </w:t>
          </w:r>
          <w:proofErr w:type="spellStart"/>
          <w:r w:rsidRPr="00030ECE">
            <w:rPr>
              <w:rFonts w:ascii="Calibri" w:eastAsia="Times New Roman" w:hAnsi="Calibri" w:cs="Calibri"/>
              <w:i/>
              <w:color w:val="000000"/>
              <w:lang w:eastAsia="en-GB"/>
            </w:rPr>
            <w:t>noUiSlider</w:t>
          </w:r>
          <w:proofErr w:type="spellEnd"/>
          <w:r w:rsidRPr="00030ECE">
            <w:rPr>
              <w:rFonts w:ascii="Calibri" w:eastAsia="Times New Roman" w:hAnsi="Calibri" w:cs="Calibri"/>
              <w:i/>
              <w:color w:val="000000"/>
              <w:lang w:eastAsia="en-GB"/>
            </w:rPr>
            <w:t xml:space="preserve"> - JavaScript Range Slider</w:t>
          </w:r>
          <w:r w:rsidRPr="00030ECE">
            <w:rPr>
              <w:rFonts w:ascii="Calibri" w:eastAsia="Times New Roman" w:hAnsi="Calibri" w:cs="Calibri"/>
              <w:color w:val="000000"/>
              <w:lang w:eastAsia="en-GB"/>
            </w:rPr>
            <w:t>. [online]. Available at: &lt;</w:t>
          </w:r>
          <w:hyperlink r:id="rId45" w:history="1">
            <w:r w:rsidRPr="00030ECE">
              <w:rPr>
                <w:rStyle w:val="Hyperlink"/>
                <w:rFonts w:ascii="Calibri" w:eastAsia="Times New Roman" w:hAnsi="Calibri" w:cs="Calibri"/>
                <w:lang w:eastAsia="en-GB"/>
              </w:rPr>
              <w:t>https://refreshless.com/nouislider/</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4FB3311C" w14:textId="1AC63824" w:rsidR="00E65E59" w:rsidRPr="00030ECE" w:rsidRDefault="00E65E59" w:rsidP="00E65E59">
          <w:pPr>
            <w:ind w:left="360"/>
          </w:pPr>
          <w:r w:rsidRPr="00030ECE">
            <w:t xml:space="preserve">Great Britain Department for Transport, 2018. </w:t>
          </w:r>
          <w:r w:rsidRPr="00030ECE">
            <w:rPr>
              <w:i/>
            </w:rPr>
            <w:t>Inclusive Transport Strategy</w:t>
          </w:r>
          <w:r w:rsidRPr="00030ECE">
            <w:rPr>
              <w:rFonts w:ascii="Calibri" w:eastAsia="Times New Roman" w:hAnsi="Calibri" w:cs="Calibri"/>
              <w:i/>
              <w:color w:val="000000"/>
              <w:lang w:eastAsia="en-GB"/>
            </w:rPr>
            <w:t>.</w:t>
          </w:r>
          <w:r w:rsidRPr="00030ECE">
            <w:rPr>
              <w:rFonts w:ascii="Calibri" w:eastAsia="Times New Roman" w:hAnsi="Calibri" w:cs="Calibri"/>
              <w:color w:val="000000"/>
              <w:lang w:eastAsia="en-GB"/>
            </w:rPr>
            <w:t xml:space="preserve"> [pdf]</w:t>
          </w:r>
          <w:r w:rsidRPr="00030ECE">
            <w:t xml:space="preserve"> Great Britain Department for Transport. Available at: </w:t>
          </w:r>
          <w:r w:rsidRPr="00030ECE">
            <w:rPr>
              <w:lang w:eastAsia="zh-CN"/>
            </w:rPr>
            <w:t>&lt;</w:t>
          </w:r>
          <w:hyperlink r:id="rId46" w:history="1">
            <w:r w:rsidRPr="00030ECE">
              <w:rPr>
                <w:rStyle w:val="Hyperlink"/>
              </w:rPr>
              <w:t>https://assets.publishing.service.gov.uk/government/uploads/system/uploads/attachment_data/file/728547/inclusive-transport-strategy.pdf</w:t>
            </w:r>
          </w:hyperlink>
          <w:r w:rsidRPr="00030ECE">
            <w:t>&gt; [Accessed: 10 May 2019]</w:t>
          </w:r>
        </w:p>
        <w:p w14:paraId="416486A8" w14:textId="4C6FC1AD" w:rsidR="00E65E59" w:rsidRPr="00030ECE" w:rsidRDefault="00E65E59" w:rsidP="00E65E59">
          <w:pPr>
            <w:ind w:left="360"/>
            <w:rPr>
              <w:rFonts w:eastAsia="Times New Roman" w:cstheme="minorHAnsi"/>
              <w:i/>
              <w:iCs/>
              <w:color w:val="000000"/>
              <w:lang w:eastAsia="en-GB"/>
            </w:rPr>
          </w:pPr>
          <w:r w:rsidRPr="00030ECE">
            <w:rPr>
              <w:rFonts w:eastAsia="Times New Roman" w:cstheme="minorHAnsi"/>
              <w:color w:val="000000"/>
              <w:lang w:eastAsia="en-GB"/>
            </w:rPr>
            <w:t>Hine, J., 2016. Mobility and transport disadvantage. In </w:t>
          </w:r>
          <w:r w:rsidRPr="00030ECE">
            <w:rPr>
              <w:rFonts w:eastAsia="Times New Roman" w:cstheme="minorHAnsi"/>
              <w:i/>
              <w:iCs/>
              <w:color w:val="000000"/>
              <w:lang w:eastAsia="en-GB"/>
            </w:rPr>
            <w:t>Mobilities: New perspectives on transport and society</w:t>
          </w:r>
          <w:r w:rsidRPr="00030ECE">
            <w:rPr>
              <w:rFonts w:eastAsia="Times New Roman" w:cstheme="minorHAnsi"/>
              <w:color w:val="000000"/>
              <w:lang w:eastAsia="en-GB"/>
            </w:rPr>
            <w:t> (pp. 39-58). Routledge.</w:t>
          </w:r>
        </w:p>
        <w:p w14:paraId="5357F77B" w14:textId="77777777" w:rsidR="00E65E59" w:rsidRPr="00030ECE" w:rsidRDefault="00E65E59" w:rsidP="00E65E59">
          <w:pPr>
            <w:ind w:left="360"/>
            <w:rPr>
              <w:rStyle w:val="Hyperlink"/>
              <w:rFonts w:ascii="Calibri" w:eastAsia="Times New Roman" w:hAnsi="Calibri" w:cs="Calibri"/>
              <w:color w:val="000000"/>
              <w:u w:val="none"/>
              <w:lang w:eastAsia="en-GB"/>
            </w:rPr>
          </w:pPr>
          <w:r w:rsidRPr="00030ECE">
            <w:t>London Datastore,</w:t>
          </w:r>
          <w:r w:rsidRPr="00030ECE">
            <w:rPr>
              <w:rFonts w:ascii="Calibri" w:eastAsia="Times New Roman" w:hAnsi="Calibri" w:cs="Calibri"/>
              <w:color w:val="000000"/>
              <w:lang w:eastAsia="en-GB"/>
            </w:rPr>
            <w:t xml:space="preserve"> 2019a. </w:t>
          </w:r>
          <w:r w:rsidRPr="00030ECE">
            <w:rPr>
              <w:rFonts w:ascii="Calibri" w:eastAsia="Times New Roman" w:hAnsi="Calibri" w:cs="Calibri"/>
              <w:i/>
              <w:color w:val="000000"/>
              <w:lang w:eastAsia="en-GB"/>
            </w:rPr>
            <w:t>Employment Rates by Disability.</w:t>
          </w:r>
          <w:r w:rsidRPr="00030ECE">
            <w:rPr>
              <w:rFonts w:ascii="Calibri" w:eastAsia="Times New Roman" w:hAnsi="Calibri" w:cs="Calibri"/>
              <w:color w:val="000000"/>
              <w:lang w:eastAsia="en-GB"/>
            </w:rPr>
            <w:t xml:space="preserve"> [online] Available at: </w:t>
          </w:r>
          <w:r w:rsidRPr="00030ECE">
            <w:rPr>
              <w:rFonts w:ascii="Calibri" w:eastAsia="Times New Roman" w:hAnsi="Calibri" w:cs="Calibri"/>
              <w:color w:val="000000"/>
              <w:lang w:eastAsia="zh-CN"/>
            </w:rPr>
            <w:t>&lt;</w:t>
          </w:r>
          <w:hyperlink r:id="rId47" w:history="1">
            <w:r w:rsidRPr="00030ECE">
              <w:rPr>
                <w:rStyle w:val="Hyperlink"/>
              </w:rPr>
              <w:t>https://data.london.gov.uk/dataset/employment-rates-by-disability</w:t>
            </w:r>
          </w:hyperlink>
          <w:r w:rsidRPr="00030ECE">
            <w:t>&gt;</w:t>
          </w:r>
          <w:r w:rsidRPr="00030ECE">
            <w:rPr>
              <w:rFonts w:ascii="Calibri" w:eastAsia="Times New Roman" w:hAnsi="Calibri" w:cs="Calibri"/>
              <w:color w:val="000000"/>
              <w:lang w:eastAsia="en-GB"/>
            </w:rPr>
            <w:t xml:space="preserve"> [Accessed May 2019]. </w:t>
          </w:r>
        </w:p>
        <w:p w14:paraId="5A4356EA" w14:textId="5614AA78" w:rsidR="00E65E59" w:rsidRPr="00030ECE" w:rsidRDefault="00E65E59" w:rsidP="00E65E59">
          <w:pPr>
            <w:ind w:left="360"/>
            <w:rPr>
              <w:rFonts w:ascii="Calibri" w:eastAsia="Times New Roman" w:hAnsi="Calibri" w:cs="Calibri"/>
              <w:color w:val="000000"/>
              <w:lang w:eastAsia="zh-CN"/>
            </w:rPr>
          </w:pPr>
          <w:r w:rsidRPr="00030ECE">
            <w:t>London Datastore</w:t>
          </w:r>
          <w:r w:rsidRPr="00030ECE">
            <w:rPr>
              <w:rFonts w:ascii="Calibri" w:eastAsia="Times New Roman" w:hAnsi="Calibri" w:cs="Calibri"/>
              <w:color w:val="000000"/>
              <w:lang w:eastAsia="en-GB"/>
            </w:rPr>
            <w:t xml:space="preserve">, 2019b. </w:t>
          </w:r>
          <w:r w:rsidRPr="00030ECE">
            <w:rPr>
              <w:rFonts w:ascii="Calibri" w:eastAsia="Times New Roman" w:hAnsi="Calibri" w:cs="Calibri"/>
              <w:i/>
              <w:color w:val="000000"/>
              <w:lang w:eastAsia="en-GB"/>
            </w:rPr>
            <w:t>Statistical GIS Boundary Files for London.</w:t>
          </w:r>
          <w:r w:rsidRPr="00030ECE">
            <w:rPr>
              <w:rFonts w:ascii="Calibri" w:eastAsia="Times New Roman" w:hAnsi="Calibri" w:cs="Calibri"/>
              <w:color w:val="000000"/>
              <w:lang w:eastAsia="en-GB"/>
            </w:rPr>
            <w:t xml:space="preserve"> [online] Available at: &lt;</w:t>
          </w:r>
          <w:hyperlink r:id="rId48" w:history="1">
            <w:r w:rsidRPr="00030ECE">
              <w:rPr>
                <w:rStyle w:val="Hyperlink"/>
                <w:rFonts w:ascii="Calibri" w:eastAsia="Times New Roman" w:hAnsi="Calibri" w:cs="Calibri"/>
                <w:lang w:eastAsia="en-GB"/>
              </w:rPr>
              <w:t>https://data.london.gov.uk/dataset/statistical-gis-boundary-files-london</w:t>
            </w:r>
          </w:hyperlink>
          <w:r w:rsidRPr="00030ECE">
            <w:rPr>
              <w:rFonts w:ascii="Calibri" w:eastAsia="Times New Roman" w:hAnsi="Calibri" w:cs="Calibri"/>
              <w:lang w:eastAsia="en-GB"/>
            </w:rPr>
            <w:t>&gt;</w:t>
          </w:r>
          <w:r w:rsidRPr="00030ECE">
            <w:rPr>
              <w:rFonts w:ascii="Calibri" w:eastAsia="Times New Roman" w:hAnsi="Calibri" w:cs="Calibri"/>
              <w:color w:val="000000"/>
              <w:lang w:eastAsia="en-GB"/>
            </w:rPr>
            <w:t xml:space="preserve"> [Accessed May 2019]. </w:t>
          </w:r>
        </w:p>
        <w:p w14:paraId="030987E4" w14:textId="77777777" w:rsidR="00CC0FA4" w:rsidRPr="00030ECE" w:rsidRDefault="00CC0FA4" w:rsidP="00CC0FA4">
          <w:pPr>
            <w:ind w:left="360"/>
          </w:pPr>
          <w:r w:rsidRPr="00030ECE">
            <w:lastRenderedPageBreak/>
            <w:t xml:space="preserve">London Datastore, 2018. </w:t>
          </w:r>
          <w:r w:rsidRPr="00030ECE">
            <w:rPr>
              <w:i/>
            </w:rPr>
            <w:t xml:space="preserve">Statistical GIS Boundary Files for London. </w:t>
          </w:r>
          <w:r w:rsidRPr="00030ECE">
            <w:t>[online]. Available at: &lt;</w:t>
          </w:r>
          <w:hyperlink r:id="rId49" w:history="1">
            <w:r w:rsidRPr="00030ECE">
              <w:rPr>
                <w:rStyle w:val="Hyperlink"/>
              </w:rPr>
              <w:t>https://data.london.gov.uk/dataset/statistical-gis-boundary-files-london</w:t>
            </w:r>
          </w:hyperlink>
          <w:r w:rsidRPr="00030ECE">
            <w:t>&gt; [Accessed 1 May 2019].</w:t>
          </w:r>
        </w:p>
        <w:p w14:paraId="1FAEDFB7" w14:textId="77777777" w:rsidR="00CC0FA4" w:rsidRPr="00030ECE" w:rsidRDefault="00CC0FA4" w:rsidP="00CC0FA4">
          <w:pPr>
            <w:ind w:left="360"/>
          </w:pPr>
          <w:r w:rsidRPr="00030ECE">
            <w:t xml:space="preserve">London-rhythms, 2018. </w:t>
          </w:r>
          <w:r w:rsidRPr="00030ECE">
            <w:rPr>
              <w:bCs/>
              <w:i/>
            </w:rPr>
            <w:t xml:space="preserve">data processing. </w:t>
          </w:r>
          <w:r w:rsidRPr="00030ECE">
            <w:t>[online]. Available at: &lt;</w:t>
          </w:r>
          <w:hyperlink r:id="rId50" w:history="1">
            <w:r w:rsidRPr="00030ECE">
              <w:rPr>
                <w:rStyle w:val="Hyperlink"/>
              </w:rPr>
              <w:t>https://github.com/london-rhythms/london-rhythms.github.io/tree/master/yelp/data%20processing</w:t>
            </w:r>
          </w:hyperlink>
          <w:r w:rsidRPr="00030ECE">
            <w:t>&gt; [Accessed 1 May 2019].</w:t>
          </w:r>
        </w:p>
        <w:p w14:paraId="12C93791" w14:textId="06998AEE" w:rsidR="00CC0FA4" w:rsidRPr="00030ECE" w:rsidRDefault="00CC0FA4" w:rsidP="00CC0FA4">
          <w:pPr>
            <w:ind w:left="360"/>
          </w:pPr>
          <w:proofErr w:type="spellStart"/>
          <w:r w:rsidRPr="00030ECE">
            <w:t>Mapbox</w:t>
          </w:r>
          <w:proofErr w:type="spellEnd"/>
          <w:r w:rsidRPr="00030ECE">
            <w:t xml:space="preserve">, 2019a. </w:t>
          </w:r>
          <w:r w:rsidRPr="00030ECE">
            <w:rPr>
              <w:i/>
            </w:rPr>
            <w:t xml:space="preserve">Add a geocoder. </w:t>
          </w:r>
          <w:r w:rsidRPr="00030ECE">
            <w:t>[online]. Available at: &lt;</w:t>
          </w:r>
          <w:hyperlink r:id="rId51" w:history="1">
            <w:r w:rsidRPr="00030ECE">
              <w:rPr>
                <w:rStyle w:val="Hyperlink"/>
              </w:rPr>
              <w:t>https://docs.mapbox.com/mapbox-gl-js/example/mapbox-gl-geocoder/</w:t>
            </w:r>
          </w:hyperlink>
          <w:r w:rsidRPr="00030ECE">
            <w:t>&gt; [Accessed 14 May 2019].</w:t>
          </w:r>
        </w:p>
        <w:p w14:paraId="4B737260" w14:textId="0FEB96F3" w:rsidR="00E65E59" w:rsidRPr="00030ECE" w:rsidRDefault="00E65E59" w:rsidP="00E65E59">
          <w:pPr>
            <w:ind w:left="360"/>
          </w:pPr>
          <w:proofErr w:type="spellStart"/>
          <w:r w:rsidRPr="00030ECE">
            <w:rPr>
              <w:rFonts w:ascii="Calibri" w:eastAsia="Times New Roman" w:hAnsi="Calibri" w:cs="Calibri"/>
              <w:color w:val="000000"/>
              <w:lang w:eastAsia="en-GB"/>
            </w:rPr>
            <w:t>Mapbox</w:t>
          </w:r>
          <w:proofErr w:type="spellEnd"/>
          <w:r w:rsidRPr="00030ECE">
            <w:rPr>
              <w:rFonts w:ascii="Calibri" w:eastAsia="Times New Roman" w:hAnsi="Calibri" w:cs="Calibri"/>
              <w:color w:val="000000"/>
              <w:lang w:eastAsia="en-GB"/>
            </w:rPr>
            <w:t xml:space="preserve">, 2019b. </w:t>
          </w:r>
          <w:r w:rsidRPr="00030ECE">
            <w:rPr>
              <w:rFonts w:ascii="Calibri" w:eastAsia="Times New Roman" w:hAnsi="Calibri" w:cs="Calibri"/>
              <w:i/>
              <w:color w:val="000000"/>
              <w:lang w:eastAsia="en-GB"/>
            </w:rPr>
            <w:t xml:space="preserve">Display a popup on click. </w:t>
          </w:r>
          <w:r w:rsidRPr="00030ECE">
            <w:rPr>
              <w:rFonts w:ascii="Calibri" w:eastAsia="Times New Roman" w:hAnsi="Calibri" w:cs="Calibri"/>
              <w:color w:val="000000"/>
              <w:lang w:eastAsia="en-GB"/>
            </w:rPr>
            <w:t>[online]. Available at: &lt;</w:t>
          </w:r>
          <w:hyperlink r:id="rId52" w:history="1">
            <w:r w:rsidRPr="00030ECE">
              <w:rPr>
                <w:rStyle w:val="Hyperlink"/>
              </w:rPr>
              <w:t>https://docs.mapbox.com/mapbox-gl-js/example/popup-on-click/</w:t>
            </w:r>
          </w:hyperlink>
          <w:r w:rsidRPr="00030ECE">
            <w:t>&gt; [Accessed: 10 May 2019]</w:t>
          </w:r>
        </w:p>
        <w:p w14:paraId="4C016FC9" w14:textId="01BE4EDA" w:rsidR="00E65E59" w:rsidRPr="00030ECE" w:rsidRDefault="00E65E59" w:rsidP="00E65E59">
          <w:pPr>
            <w:ind w:left="360"/>
          </w:pPr>
          <w:proofErr w:type="spellStart"/>
          <w:r w:rsidRPr="00030ECE">
            <w:t>Mapbox</w:t>
          </w:r>
          <w:proofErr w:type="spellEnd"/>
          <w:r w:rsidRPr="00030ECE">
            <w:t xml:space="preserve">, 2019c. </w:t>
          </w:r>
          <w:r w:rsidRPr="00030ECE">
            <w:rPr>
              <w:i/>
            </w:rPr>
            <w:t>Filter features within map view.</w:t>
          </w:r>
          <w:r w:rsidRPr="00030ECE">
            <w:t xml:space="preserve"> [online]. Available at: &lt;</w:t>
          </w:r>
          <w:hyperlink r:id="rId53" w:history="1">
            <w:r w:rsidRPr="00030ECE">
              <w:rPr>
                <w:rStyle w:val="Hyperlink"/>
              </w:rPr>
              <w:t>https://docs.mapbox.com/mapbox-gl-js/example/filter-features-within-map-view/</w:t>
            </w:r>
          </w:hyperlink>
          <w:r w:rsidRPr="00030ECE">
            <w:rPr>
              <w:rStyle w:val="Hyperlink"/>
            </w:rPr>
            <w:t xml:space="preserve">&gt; </w:t>
          </w:r>
          <w:r w:rsidRPr="00030ECE">
            <w:t>[Accessed 1 May 2019].</w:t>
          </w:r>
        </w:p>
        <w:p w14:paraId="7CE3BBA3" w14:textId="0012719E" w:rsidR="00E65E59" w:rsidRPr="00030ECE" w:rsidRDefault="00E65E59" w:rsidP="00E65E59">
          <w:pPr>
            <w:ind w:left="360"/>
            <w:rPr>
              <w:rFonts w:ascii="Calibri" w:eastAsia="Times New Roman" w:hAnsi="Calibri" w:cs="Calibri"/>
              <w:color w:val="000000"/>
              <w:lang w:eastAsia="en-GB"/>
            </w:rPr>
          </w:pPr>
          <w:proofErr w:type="spellStart"/>
          <w:r w:rsidRPr="00030ECE">
            <w:rPr>
              <w:rFonts w:ascii="Calibri" w:eastAsia="Times New Roman" w:hAnsi="Calibri" w:cs="Calibri"/>
              <w:color w:val="000000"/>
              <w:lang w:eastAsia="en-GB"/>
            </w:rPr>
            <w:t>Mapbox</w:t>
          </w:r>
          <w:proofErr w:type="spellEnd"/>
          <w:r w:rsidRPr="00030ECE">
            <w:rPr>
              <w:rFonts w:ascii="Calibri" w:eastAsia="Times New Roman" w:hAnsi="Calibri" w:cs="Calibri"/>
              <w:color w:val="000000"/>
              <w:lang w:eastAsia="en-GB"/>
            </w:rPr>
            <w:t xml:space="preserve">, 2019d. </w:t>
          </w:r>
          <w:r w:rsidRPr="00030ECE">
            <w:rPr>
              <w:rFonts w:ascii="Calibri" w:eastAsia="Times New Roman" w:hAnsi="Calibri" w:cs="Calibri"/>
              <w:i/>
              <w:color w:val="000000"/>
              <w:lang w:eastAsia="en-GB"/>
            </w:rPr>
            <w:t xml:space="preserve">Fly to a location based on scroll position. </w:t>
          </w:r>
          <w:r w:rsidRPr="00030ECE">
            <w:rPr>
              <w:rFonts w:ascii="Calibri" w:eastAsia="Times New Roman" w:hAnsi="Calibri" w:cs="Calibri"/>
              <w:color w:val="000000"/>
              <w:lang w:eastAsia="en-GB"/>
            </w:rPr>
            <w:t>[online]. Available at: &lt;</w:t>
          </w:r>
          <w:hyperlink r:id="rId54" w:history="1">
            <w:r w:rsidRPr="00030ECE">
              <w:rPr>
                <w:rStyle w:val="Hyperlink"/>
              </w:rPr>
              <w:t>https://docs.mapbox.com/mapbox-gl-js/example/scroll-fly-to/</w:t>
            </w:r>
          </w:hyperlink>
          <w:r w:rsidRPr="00030ECE">
            <w:t>&gt; [Accessed: 10 May 2019]</w:t>
          </w:r>
        </w:p>
        <w:p w14:paraId="4C65761D" w14:textId="68233202" w:rsidR="00CC0FA4" w:rsidRPr="00030ECE" w:rsidRDefault="00CC0FA4" w:rsidP="00CC0FA4">
          <w:pPr>
            <w:ind w:left="360"/>
          </w:pPr>
          <w:proofErr w:type="spellStart"/>
          <w:r w:rsidRPr="00030ECE">
            <w:t>Mapbox</w:t>
          </w:r>
          <w:proofErr w:type="spellEnd"/>
          <w:r w:rsidRPr="00030ECE">
            <w:t>, 2019</w:t>
          </w:r>
          <w:r w:rsidR="00E65E59" w:rsidRPr="00030ECE">
            <w:t>e</w:t>
          </w:r>
          <w:r w:rsidRPr="00030ECE">
            <w:t xml:space="preserve">. </w:t>
          </w:r>
          <w:r w:rsidRPr="00030ECE">
            <w:rPr>
              <w:i/>
            </w:rPr>
            <w:t>Show and hide layers.</w:t>
          </w:r>
          <w:r w:rsidRPr="00030ECE">
            <w:t xml:space="preserve"> [online]. Available at: &lt;</w:t>
          </w:r>
          <w:hyperlink r:id="rId55" w:history="1">
            <w:r w:rsidRPr="00030ECE">
              <w:rPr>
                <w:rStyle w:val="Hyperlink"/>
              </w:rPr>
              <w:t>https://docs.mapbox.com/mapbox-gl-js/example/toggle-layers/</w:t>
            </w:r>
          </w:hyperlink>
          <w:r w:rsidRPr="00030ECE">
            <w:t>&gt; [Accessed 1 May 2019].</w:t>
          </w:r>
        </w:p>
        <w:p w14:paraId="5977A261" w14:textId="5A3BEC66" w:rsidR="00E65E59" w:rsidRPr="00030ECE" w:rsidRDefault="00E65E59" w:rsidP="00E65E59">
          <w:pPr>
            <w:ind w:left="360"/>
          </w:pPr>
          <w:proofErr w:type="spellStart"/>
          <w:r w:rsidRPr="00030ECE">
            <w:t>Mapbox</w:t>
          </w:r>
          <w:proofErr w:type="spellEnd"/>
          <w:r w:rsidRPr="00030ECE">
            <w:t xml:space="preserve">, 2019f. </w:t>
          </w:r>
          <w:r w:rsidRPr="00030ECE">
            <w:rPr>
              <w:i/>
            </w:rPr>
            <w:t>Swipe between maps.</w:t>
          </w:r>
          <w:r w:rsidRPr="00030ECE">
            <w:t xml:space="preserve"> [online]. Available at: &lt;</w:t>
          </w:r>
          <w:hyperlink r:id="rId56" w:history="1">
            <w:r w:rsidRPr="00030ECE">
              <w:rPr>
                <w:rStyle w:val="Hyperlink"/>
              </w:rPr>
              <w:t>https://docs.mapbox.com/mapbox-gl-js/example/mapbox-gl-compare/</w:t>
            </w:r>
          </w:hyperlink>
          <w:r w:rsidRPr="00030ECE">
            <w:rPr>
              <w:rStyle w:val="Hyperlink"/>
            </w:rPr>
            <w:t xml:space="preserve">&gt; </w:t>
          </w:r>
          <w:r w:rsidRPr="00030ECE">
            <w:t>[Accessed 1 May 2019].</w:t>
          </w:r>
        </w:p>
        <w:p w14:paraId="69B6838D" w14:textId="4C89D7A2" w:rsidR="00E65E59" w:rsidRPr="00030ECE" w:rsidRDefault="00E65E59" w:rsidP="00E65E59">
          <w:pPr>
            <w:ind w:left="360"/>
          </w:pPr>
          <w:r w:rsidRPr="00030ECE">
            <w:t xml:space="preserve">Network Rail, 2019. </w:t>
          </w:r>
          <w:r w:rsidRPr="00030ECE">
            <w:rPr>
              <w:i/>
            </w:rPr>
            <w:t>Access for All – improving accessibility at railway stations nationwide.</w:t>
          </w:r>
          <w:r w:rsidRPr="00030ECE">
            <w:t xml:space="preserve"> [online]. Available at: &lt;</w:t>
          </w:r>
          <w:hyperlink r:id="rId57" w:history="1">
            <w:r w:rsidRPr="00030ECE">
              <w:rPr>
                <w:rStyle w:val="Hyperlink"/>
              </w:rPr>
              <w:t>https://www.networkrail.co.uk/communities/passengers/station-improvements/access-for-all/</w:t>
            </w:r>
          </w:hyperlink>
          <w:r w:rsidRPr="00030ECE">
            <w:rPr>
              <w:rStyle w:val="Hyperlink"/>
            </w:rPr>
            <w:t xml:space="preserve">&gt; </w:t>
          </w:r>
          <w:r w:rsidRPr="00030ECE">
            <w:t>[Accessed 1 May 2019].</w:t>
          </w:r>
        </w:p>
        <w:p w14:paraId="50B01B99" w14:textId="77777777" w:rsidR="00E65E59" w:rsidRPr="00030ECE" w:rsidRDefault="00E65E59" w:rsidP="00E65E59">
          <w:pPr>
            <w:ind w:left="360"/>
          </w:pPr>
          <w:r w:rsidRPr="00030ECE">
            <w:t xml:space="preserve">Office for National Statistics, 2017. </w:t>
          </w:r>
          <w:r w:rsidRPr="00030ECE">
            <w:rPr>
              <w:i/>
            </w:rPr>
            <w:t>Local Authority Districts (December 2017) Super Generalized Clipped Boundaries in Great Britain.</w:t>
          </w:r>
          <w:r w:rsidRPr="00030ECE">
            <w:t xml:space="preserve"> [online]. Available at: &lt;</w:t>
          </w:r>
          <w:hyperlink r:id="rId58" w:history="1">
            <w:r w:rsidRPr="00030ECE">
              <w:rPr>
                <w:rStyle w:val="Hyperlink"/>
              </w:rPr>
              <w:t>https://geoportal.statistics.gov.uk/datasets/local-authority-districts-december-2017-super-generalised-clipped-boundaries-in-great-britain</w:t>
            </w:r>
          </w:hyperlink>
          <w:r w:rsidRPr="00030ECE">
            <w:rPr>
              <w:rStyle w:val="Hyperlink"/>
            </w:rPr>
            <w:t xml:space="preserve">&gt; </w:t>
          </w:r>
          <w:r w:rsidRPr="00030ECE">
            <w:t>[Accessed 1 May 2019].</w:t>
          </w:r>
        </w:p>
        <w:p w14:paraId="0F1F923A" w14:textId="47B45F4E" w:rsidR="00E65E59" w:rsidRPr="00030ECE" w:rsidRDefault="00E65E59" w:rsidP="00E65E59">
          <w:pPr>
            <w:ind w:left="360"/>
          </w:pPr>
          <w:r w:rsidRPr="00030ECE">
            <w:t xml:space="preserve">Office for National Statistics, 2012. </w:t>
          </w:r>
          <w:r w:rsidRPr="00030ECE">
            <w:rPr>
              <w:i/>
            </w:rPr>
            <w:t>2011 Census: QS303EW Long-term health problem or disability, local authorities in England and Wales.</w:t>
          </w:r>
          <w:r w:rsidRPr="00030ECE">
            <w:t xml:space="preserve"> [online]. Available at: &lt;</w:t>
          </w:r>
          <w:hyperlink r:id="rId59" w:history="1">
            <w:r w:rsidRPr="00030ECE">
              <w:rPr>
                <w:rStyle w:val="Hyperlink"/>
              </w:rPr>
              <w:t>https://www.ons.gov.uk/peoplepopulationandcommunity/populationandmigration/populationestimates/datasets/2011censuskeystatisticsandquickstatisticsforwardsandoutputareasinenglandandwales</w:t>
            </w:r>
          </w:hyperlink>
          <w:r w:rsidRPr="00030ECE">
            <w:rPr>
              <w:rStyle w:val="Hyperlink"/>
            </w:rPr>
            <w:t xml:space="preserve">&gt; </w:t>
          </w:r>
          <w:r w:rsidRPr="00030ECE">
            <w:t>[Accessed 1 May 2019].</w:t>
          </w:r>
        </w:p>
        <w:p w14:paraId="6DB901A2" w14:textId="4F287299"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Otto, M., 2019. </w:t>
          </w:r>
          <w:r w:rsidRPr="00030ECE">
            <w:rPr>
              <w:rFonts w:ascii="Calibri" w:eastAsia="Times New Roman" w:hAnsi="Calibri" w:cs="Calibri"/>
              <w:i/>
              <w:color w:val="000000"/>
              <w:lang w:eastAsia="en-GB"/>
            </w:rPr>
            <w:t>Forms.</w:t>
          </w:r>
          <w:r w:rsidRPr="00030ECE">
            <w:rPr>
              <w:rFonts w:ascii="Calibri" w:eastAsia="Times New Roman" w:hAnsi="Calibri" w:cs="Calibri"/>
              <w:color w:val="000000"/>
              <w:lang w:eastAsia="en-GB"/>
            </w:rPr>
            <w:t xml:space="preserve"> [online]. Available at: &lt;</w:t>
          </w:r>
          <w:hyperlink r:id="rId60" w:anchor="checkboxes-and-radios" w:history="1">
            <w:r w:rsidRPr="00030ECE">
              <w:rPr>
                <w:rStyle w:val="Hyperlink"/>
                <w:rFonts w:ascii="Calibri" w:eastAsia="Times New Roman" w:hAnsi="Calibri" w:cs="Calibri"/>
                <w:lang w:eastAsia="en-GB"/>
              </w:rPr>
              <w:t>https://getbootstrap.com/docs/4.3/components/forms/#checkboxes-and-radios</w:t>
            </w:r>
          </w:hyperlink>
          <w:r w:rsidRPr="00030ECE">
            <w:rPr>
              <w:rStyle w:val="Hyperlink"/>
              <w:rFonts w:ascii="Calibri" w:eastAsia="Times New Roman" w:hAnsi="Calibri" w:cs="Calibri"/>
              <w:lang w:eastAsia="en-GB"/>
            </w:rPr>
            <w:t>&gt;</w:t>
          </w:r>
          <w:r w:rsidRPr="00030ECE">
            <w:rPr>
              <w:rFonts w:ascii="Calibri" w:eastAsia="Times New Roman" w:hAnsi="Calibri" w:cs="Calibri"/>
              <w:color w:val="000000"/>
              <w:lang w:eastAsia="en-GB"/>
            </w:rPr>
            <w:t xml:space="preserve"> [Accessed 27 May 2019].</w:t>
          </w:r>
        </w:p>
        <w:p w14:paraId="0DD4533E" w14:textId="7D6630B5" w:rsidR="00E65E59" w:rsidRPr="00030ECE" w:rsidRDefault="00E65E59" w:rsidP="00E65E59">
          <w:pPr>
            <w:ind w:left="360"/>
          </w:pPr>
          <w:proofErr w:type="spellStart"/>
          <w:r w:rsidRPr="00030ECE">
            <w:t>Paulley</w:t>
          </w:r>
          <w:proofErr w:type="spellEnd"/>
          <w:r w:rsidRPr="00030ECE">
            <w:t xml:space="preserve">, D., 2018. </w:t>
          </w:r>
          <w:r w:rsidRPr="00030ECE">
            <w:rPr>
              <w:i/>
            </w:rPr>
            <w:t>Rail station accessibility data.</w:t>
          </w:r>
          <w:r w:rsidRPr="00030ECE">
            <w:t xml:space="preserve"> [online]. Available at: </w:t>
          </w:r>
          <w:r w:rsidRPr="00030ECE">
            <w:rPr>
              <w:lang w:eastAsia="zh-CN"/>
            </w:rPr>
            <w:t>&lt;</w:t>
          </w:r>
          <w:hyperlink r:id="rId61" w:history="1">
            <w:r w:rsidRPr="00030ECE">
              <w:rPr>
                <w:rStyle w:val="Hyperlink"/>
              </w:rPr>
              <w:t>https://www.kingqueen.org.uk/rail-station-accessibility-data/</w:t>
            </w:r>
          </w:hyperlink>
          <w:r w:rsidRPr="00030ECE">
            <w:rPr>
              <w:rStyle w:val="Hyperlink"/>
            </w:rPr>
            <w:t xml:space="preserve">&gt; </w:t>
          </w:r>
          <w:r w:rsidRPr="00030ECE">
            <w:t>[Accessed 1 May 2019].</w:t>
          </w:r>
        </w:p>
        <w:p w14:paraId="05399D83" w14:textId="77777777"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 xml:space="preserve">Preston, J. and </w:t>
          </w:r>
          <w:proofErr w:type="spellStart"/>
          <w:r w:rsidRPr="00030ECE">
            <w:rPr>
              <w:rFonts w:ascii="Calibri" w:eastAsia="Times New Roman" w:hAnsi="Calibri" w:cs="Calibri"/>
              <w:color w:val="000000"/>
              <w:lang w:eastAsia="en-GB"/>
            </w:rPr>
            <w:t>Rajé</w:t>
          </w:r>
          <w:proofErr w:type="spellEnd"/>
          <w:r w:rsidRPr="00030ECE">
            <w:rPr>
              <w:rFonts w:ascii="Calibri" w:eastAsia="Times New Roman" w:hAnsi="Calibri" w:cs="Calibri"/>
              <w:color w:val="000000"/>
              <w:lang w:eastAsia="en-GB"/>
            </w:rPr>
            <w:t>, F., 2007. Accessibility, mobility and transport-related social exclusion. </w:t>
          </w:r>
          <w:r w:rsidRPr="00030ECE">
            <w:rPr>
              <w:rFonts w:ascii="Calibri" w:eastAsia="Times New Roman" w:hAnsi="Calibri" w:cs="Calibri"/>
              <w:i/>
              <w:iCs/>
              <w:color w:val="000000"/>
              <w:lang w:eastAsia="en-GB"/>
            </w:rPr>
            <w:t>Journal of transport geography</w:t>
          </w:r>
          <w:r w:rsidRPr="00030ECE">
            <w:rPr>
              <w:rFonts w:ascii="Calibri" w:eastAsia="Times New Roman" w:hAnsi="Calibri" w:cs="Calibri"/>
              <w:color w:val="000000"/>
              <w:lang w:eastAsia="en-GB"/>
            </w:rPr>
            <w:t>, </w:t>
          </w:r>
          <w:r w:rsidRPr="00030ECE">
            <w:rPr>
              <w:rFonts w:ascii="Calibri" w:eastAsia="Times New Roman" w:hAnsi="Calibri" w:cs="Calibri"/>
              <w:i/>
              <w:iCs/>
              <w:color w:val="000000"/>
              <w:lang w:eastAsia="en-GB"/>
            </w:rPr>
            <w:t>15</w:t>
          </w:r>
          <w:r w:rsidRPr="00030ECE">
            <w:rPr>
              <w:rFonts w:ascii="Calibri" w:eastAsia="Times New Roman" w:hAnsi="Calibri" w:cs="Calibri"/>
              <w:color w:val="000000"/>
              <w:lang w:eastAsia="en-GB"/>
            </w:rPr>
            <w:t>(3), pp.151-160.</w:t>
          </w:r>
        </w:p>
        <w:p w14:paraId="5467956D" w14:textId="77777777" w:rsidR="00E65E59" w:rsidRPr="00030ECE" w:rsidRDefault="00E65E59" w:rsidP="00E65E59">
          <w:pPr>
            <w:ind w:left="360"/>
          </w:pPr>
        </w:p>
        <w:p w14:paraId="47E8EEB4" w14:textId="3E490C12" w:rsidR="00E65E59" w:rsidRPr="00030ECE" w:rsidRDefault="00E65E59" w:rsidP="00E65E59">
          <w:pPr>
            <w:ind w:left="360"/>
          </w:pPr>
          <w:r w:rsidRPr="00030ECE">
            <w:t xml:space="preserve">Scotland’s Census, 2013. </w:t>
          </w:r>
          <w:r w:rsidRPr="00030ECE">
            <w:rPr>
              <w:i/>
            </w:rPr>
            <w:t>Long-term activity-limiting health problem or disability by council area, Scotland, 2001 and 2011.</w:t>
          </w:r>
          <w:r w:rsidRPr="00030ECE">
            <w:t xml:space="preserve"> [online]. Available at: &lt;</w:t>
          </w:r>
          <w:hyperlink r:id="rId62" w:history="1">
            <w:r w:rsidRPr="00030ECE">
              <w:rPr>
                <w:rStyle w:val="Hyperlink"/>
              </w:rPr>
              <w:t>https://www.scotlandscensus.gov.uk/bulletin-figures-and-tables</w:t>
            </w:r>
          </w:hyperlink>
          <w:r w:rsidRPr="00030ECE">
            <w:rPr>
              <w:rStyle w:val="Hyperlink"/>
            </w:rPr>
            <w:t xml:space="preserve">&gt; </w:t>
          </w:r>
          <w:r w:rsidRPr="00030ECE">
            <w:t>[Accessed 1 May 2019].</w:t>
          </w:r>
        </w:p>
        <w:p w14:paraId="6B711877" w14:textId="46B456B2" w:rsidR="00CC0FA4" w:rsidRPr="00030ECE" w:rsidRDefault="00CC0FA4" w:rsidP="00CC0FA4">
          <w:pPr>
            <w:ind w:left="360"/>
          </w:pPr>
          <w:r w:rsidRPr="00030ECE">
            <w:t xml:space="preserve">Sigma Coding, 2018. </w:t>
          </w:r>
          <w:r w:rsidRPr="00030ECE">
            <w:rPr>
              <w:i/>
            </w:rPr>
            <w:t xml:space="preserve">Using the Yelp API in Python (1). </w:t>
          </w:r>
          <w:r w:rsidRPr="00030ECE">
            <w:t>[online]. Available at: &lt;</w:t>
          </w:r>
          <w:hyperlink r:id="rId63" w:history="1">
            <w:r w:rsidRPr="00030ECE">
              <w:rPr>
                <w:rStyle w:val="Hyperlink"/>
              </w:rPr>
              <w:t>https://www.youtube.com/watch?v=GJf7ccRIK4U</w:t>
            </w:r>
          </w:hyperlink>
          <w:r w:rsidRPr="00030ECE">
            <w:t>&gt; [Accessed 1 May 2019].</w:t>
          </w:r>
        </w:p>
        <w:sdt>
          <w:sdtPr>
            <w:id w:val="-1955471552"/>
            <w:bibliography/>
          </w:sdtPr>
          <w:sdtEndPr/>
          <w:sdtContent>
            <w:p w14:paraId="5A21E946" w14:textId="77777777" w:rsidR="00E65E59" w:rsidRPr="00030ECE" w:rsidRDefault="00E65E59" w:rsidP="00E65E59">
              <w:pPr>
                <w:ind w:left="360"/>
                <w:rPr>
                  <w:rFonts w:ascii="Calibri" w:eastAsia="Times New Roman" w:hAnsi="Calibri" w:cs="Calibri"/>
                  <w:color w:val="000000"/>
                  <w:lang w:eastAsia="en-GB"/>
                </w:rPr>
              </w:pPr>
              <w:r w:rsidRPr="00030ECE">
                <w:rPr>
                  <w:rFonts w:ascii="Calibri" w:eastAsia="Times New Roman" w:hAnsi="Calibri" w:cs="Calibri"/>
                  <w:color w:val="000000"/>
                  <w:lang w:eastAsia="en-GB"/>
                </w:rPr>
                <w:t>Sze, N.N. and Christensen, K.M., 2017. Access to urban transportation system for individuals with disabilities. </w:t>
              </w:r>
              <w:r w:rsidRPr="00030ECE">
                <w:rPr>
                  <w:rFonts w:ascii="Calibri" w:eastAsia="Times New Roman" w:hAnsi="Calibri" w:cs="Calibri"/>
                  <w:i/>
                  <w:iCs/>
                  <w:color w:val="000000"/>
                  <w:lang w:eastAsia="en-GB"/>
                </w:rPr>
                <w:t>IATSS research</w:t>
              </w:r>
              <w:r w:rsidRPr="00030ECE">
                <w:rPr>
                  <w:rFonts w:ascii="Calibri" w:eastAsia="Times New Roman" w:hAnsi="Calibri" w:cs="Calibri"/>
                  <w:color w:val="000000"/>
                  <w:lang w:eastAsia="en-GB"/>
                </w:rPr>
                <w:t>, </w:t>
              </w:r>
              <w:r w:rsidRPr="00030ECE">
                <w:rPr>
                  <w:rFonts w:ascii="Calibri" w:eastAsia="Times New Roman" w:hAnsi="Calibri" w:cs="Calibri"/>
                  <w:i/>
                  <w:iCs/>
                  <w:color w:val="000000"/>
                  <w:lang w:eastAsia="en-GB"/>
                </w:rPr>
                <w:t>41</w:t>
              </w:r>
              <w:r w:rsidRPr="00030ECE">
                <w:rPr>
                  <w:rFonts w:ascii="Calibri" w:eastAsia="Times New Roman" w:hAnsi="Calibri" w:cs="Calibri"/>
                  <w:color w:val="000000"/>
                  <w:lang w:eastAsia="en-GB"/>
                </w:rPr>
                <w:t>(2), pp.66-73.</w:t>
              </w:r>
            </w:p>
            <w:p w14:paraId="0F6ED72A" w14:textId="74803617" w:rsidR="00E65E59" w:rsidRPr="00030ECE" w:rsidRDefault="00E65E59" w:rsidP="00E65E59">
              <w:pPr>
                <w:ind w:left="360"/>
              </w:pPr>
              <w:r w:rsidRPr="00030ECE">
                <w:rPr>
                  <w:rFonts w:ascii="Calibri" w:eastAsia="Times New Roman" w:hAnsi="Calibri" w:cs="Calibri"/>
                  <w:color w:val="000000"/>
                  <w:lang w:eastAsia="en-GB"/>
                </w:rPr>
                <w:t xml:space="preserve">Transport for Greater Manchester, 2019. </w:t>
              </w:r>
              <w:r w:rsidRPr="00030ECE">
                <w:rPr>
                  <w:rFonts w:ascii="Calibri" w:eastAsia="Times New Roman" w:hAnsi="Calibri" w:cs="Calibri"/>
                  <w:i/>
                  <w:color w:val="000000"/>
                  <w:lang w:eastAsia="en-GB"/>
                </w:rPr>
                <w:t>The Greater Manchester Transport Strategy 2040.</w:t>
              </w:r>
              <w:r w:rsidRPr="00030ECE">
                <w:rPr>
                  <w:rFonts w:ascii="Calibri" w:eastAsia="Times New Roman" w:hAnsi="Calibri" w:cs="Calibri"/>
                  <w:color w:val="000000"/>
                  <w:lang w:eastAsia="en-GB"/>
                </w:rPr>
                <w:t xml:space="preserve"> [pdf] Transport for Greater Manchester. Available at: &lt;</w:t>
              </w:r>
              <w:hyperlink r:id="rId64" w:history="1">
                <w:r w:rsidRPr="00030ECE">
                  <w:rPr>
                    <w:rStyle w:val="Hyperlink"/>
                  </w:rPr>
                  <w:t>https://downloads.ctfassets.net/nv7y93idf4jq/7FiejTsJ68eaa8wQw8MiWw/bc4f3a45f6685148eba2acb618c2424f/03._GM_2040_TS_Full.pdf</w:t>
                </w:r>
              </w:hyperlink>
              <w:r w:rsidRPr="00030ECE">
                <w:t>&gt; [Accessed: 10 may 2019]</w:t>
              </w:r>
            </w:p>
          </w:sdtContent>
        </w:sdt>
        <w:p w14:paraId="6CC47694" w14:textId="77777777" w:rsidR="00CC0FA4" w:rsidRPr="00030ECE" w:rsidRDefault="00CC0FA4" w:rsidP="00CC0FA4">
          <w:pPr>
            <w:ind w:left="360"/>
          </w:pPr>
          <w:proofErr w:type="spellStart"/>
          <w:r w:rsidRPr="00030ECE">
            <w:t>StackExchange</w:t>
          </w:r>
          <w:proofErr w:type="spellEnd"/>
          <w:r w:rsidRPr="00030ECE">
            <w:t xml:space="preserve">, 2018. </w:t>
          </w:r>
          <w:hyperlink r:id="rId65" w:history="1">
            <w:r w:rsidRPr="00030ECE">
              <w:rPr>
                <w:rStyle w:val="Hyperlink"/>
                <w:i/>
              </w:rPr>
              <w:t>Linking images to features in geojson layer popup using Leaflet?</w:t>
            </w:r>
          </w:hyperlink>
          <w:r w:rsidRPr="00030ECE">
            <w:rPr>
              <w:b/>
              <w:bCs/>
              <w:i/>
            </w:rPr>
            <w:t xml:space="preserve">. </w:t>
          </w:r>
          <w:r w:rsidRPr="00030ECE">
            <w:t>[online]. Available at: &lt;</w:t>
          </w:r>
          <w:hyperlink r:id="rId66" w:history="1">
            <w:r w:rsidRPr="00030ECE">
              <w:rPr>
                <w:rStyle w:val="Hyperlink"/>
              </w:rPr>
              <w:t>https://gis.stackexchange.com/questions/286245/linking-images-to-features-in-geojson-layer-popup-using-leaflet</w:t>
            </w:r>
          </w:hyperlink>
          <w:r w:rsidRPr="00030ECE">
            <w:t>&gt; [Accessed 14 May 2019].</w:t>
          </w:r>
        </w:p>
        <w:p w14:paraId="4805F497" w14:textId="77777777" w:rsidR="00CC0FA4" w:rsidRPr="00030ECE" w:rsidRDefault="00CC0FA4" w:rsidP="00CC0FA4">
          <w:pPr>
            <w:ind w:left="360"/>
          </w:pPr>
          <w:r w:rsidRPr="00030ECE">
            <w:t xml:space="preserve">Yelp, 2019a. </w:t>
          </w:r>
          <w:r w:rsidRPr="00030ECE">
            <w:rPr>
              <w:i/>
            </w:rPr>
            <w:t xml:space="preserve">/businesses/search. </w:t>
          </w:r>
          <w:r w:rsidRPr="00030ECE">
            <w:t>[online]. Available at: &lt;</w:t>
          </w:r>
          <w:hyperlink r:id="rId67" w:history="1">
            <w:r w:rsidRPr="00030ECE">
              <w:rPr>
                <w:rStyle w:val="Hyperlink"/>
              </w:rPr>
              <w:t>https://www.yelp.com/developers/documentation/v3/business_search</w:t>
            </w:r>
          </w:hyperlink>
          <w:r w:rsidRPr="00030ECE">
            <w:t>&gt; [Accessed 1 May 2019].</w:t>
          </w:r>
        </w:p>
        <w:p w14:paraId="245A849A" w14:textId="31AA81A4" w:rsidR="00CC0FA4" w:rsidRPr="00030ECE" w:rsidRDefault="00CC0FA4" w:rsidP="00E65E59">
          <w:pPr>
            <w:ind w:left="360"/>
          </w:pPr>
          <w:r w:rsidRPr="00030ECE">
            <w:t xml:space="preserve">Yelp, 2019b. </w:t>
          </w:r>
          <w:r w:rsidRPr="00030ECE">
            <w:rPr>
              <w:i/>
            </w:rPr>
            <w:t xml:space="preserve">Category List. </w:t>
          </w:r>
          <w:r w:rsidRPr="00030ECE">
            <w:t>[online]. Available at: &lt;</w:t>
          </w:r>
          <w:hyperlink r:id="rId68" w:history="1">
            <w:r w:rsidRPr="00030ECE">
              <w:rPr>
                <w:rStyle w:val="Hyperlink"/>
              </w:rPr>
              <w:t>https://www.yelp.com/developers/documentation/v3/all_category_list</w:t>
            </w:r>
          </w:hyperlink>
          <w:r w:rsidRPr="00030ECE">
            <w:t>&gt; [Accessed 1 May 2019].</w:t>
          </w:r>
        </w:p>
      </w:sdtContent>
    </w:sdt>
    <w:p w14:paraId="07B1687D" w14:textId="77777777" w:rsidR="00DA4478" w:rsidRPr="00DA4478" w:rsidRDefault="00DA4478" w:rsidP="00DA4478">
      <w:pPr>
        <w:pStyle w:val="Heading1"/>
      </w:pPr>
    </w:p>
    <w:sectPr w:rsidR="00DA4478" w:rsidRPr="00DA4478" w:rsidSect="00DA447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A356F" w14:textId="77777777" w:rsidR="0084335A" w:rsidRDefault="0084335A" w:rsidP="0002648A">
      <w:pPr>
        <w:spacing w:after="0" w:line="240" w:lineRule="auto"/>
      </w:pPr>
      <w:r>
        <w:separator/>
      </w:r>
    </w:p>
  </w:endnote>
  <w:endnote w:type="continuationSeparator" w:id="0">
    <w:p w14:paraId="34DAAE06" w14:textId="77777777" w:rsidR="0084335A" w:rsidRDefault="0084335A" w:rsidP="0002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0C36" w14:textId="77777777" w:rsidR="00762BD0" w:rsidRDefault="00762BD0">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61279BE" w14:textId="77777777" w:rsidR="00762BD0" w:rsidRDefault="00762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756AA" w14:textId="77777777" w:rsidR="0084335A" w:rsidRDefault="0084335A" w:rsidP="0002648A">
      <w:pPr>
        <w:spacing w:after="0" w:line="240" w:lineRule="auto"/>
      </w:pPr>
      <w:r>
        <w:separator/>
      </w:r>
    </w:p>
  </w:footnote>
  <w:footnote w:type="continuationSeparator" w:id="0">
    <w:p w14:paraId="04FFD901" w14:textId="77777777" w:rsidR="0084335A" w:rsidRDefault="0084335A" w:rsidP="0002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BC142" w14:textId="31632807" w:rsidR="00762BD0" w:rsidRPr="0002648A" w:rsidRDefault="00762BD0" w:rsidP="0002648A">
    <w:pPr>
      <w:pStyle w:val="Header"/>
      <w:pBdr>
        <w:bottom w:val="single" w:sz="4" w:space="8" w:color="4472C4"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sidR="00943A75">
      <w:rPr>
        <w:color w:val="404040" w:themeColor="text1" w:themeTint="BF"/>
      </w:rPr>
      <w:fldChar w:fldCharType="separate"/>
    </w:r>
    <w:r w:rsidR="00943A75">
      <w:rPr>
        <w:noProof/>
        <w:color w:val="404040" w:themeColor="text1" w:themeTint="BF"/>
      </w:rPr>
      <w:t>Accessibility in Manchester – Transport Strategy 2040</w:t>
    </w:r>
    <w:r>
      <w:rPr>
        <w:color w:val="404040" w:themeColor="text1" w:themeTint="B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4BE"/>
    <w:multiLevelType w:val="hybridMultilevel"/>
    <w:tmpl w:val="4EE05106"/>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C7BBD"/>
    <w:multiLevelType w:val="hybridMultilevel"/>
    <w:tmpl w:val="998CF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61B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 w15:restartNumberingAfterBreak="0">
    <w:nsid w:val="302D7622"/>
    <w:multiLevelType w:val="hybridMultilevel"/>
    <w:tmpl w:val="8A901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CB479F"/>
    <w:multiLevelType w:val="hybridMultilevel"/>
    <w:tmpl w:val="D466F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782680"/>
    <w:multiLevelType w:val="hybridMultilevel"/>
    <w:tmpl w:val="9766A960"/>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B96B9F"/>
    <w:multiLevelType w:val="hybridMultilevel"/>
    <w:tmpl w:val="EAFED89E"/>
    <w:lvl w:ilvl="0" w:tplc="9EC2DE4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647EDE"/>
    <w:multiLevelType w:val="hybridMultilevel"/>
    <w:tmpl w:val="B6DC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DA2A71"/>
    <w:multiLevelType w:val="hybridMultilevel"/>
    <w:tmpl w:val="933C1062"/>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7817B9"/>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6D300DC0"/>
    <w:multiLevelType w:val="hybridMultilevel"/>
    <w:tmpl w:val="7592DEC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621DE1"/>
    <w:multiLevelType w:val="hybridMultilevel"/>
    <w:tmpl w:val="CD2A6BA0"/>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8C79BF"/>
    <w:multiLevelType w:val="hybridMultilevel"/>
    <w:tmpl w:val="E08CE87E"/>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A35056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4" w15:restartNumberingAfterBreak="0">
    <w:nsid w:val="7C175D1F"/>
    <w:multiLevelType w:val="hybridMultilevel"/>
    <w:tmpl w:val="7ECE3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6B63A1"/>
    <w:multiLevelType w:val="hybridMultilevel"/>
    <w:tmpl w:val="E9CE40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1"/>
  </w:num>
  <w:num w:numId="4">
    <w:abstractNumId w:val="3"/>
  </w:num>
  <w:num w:numId="5">
    <w:abstractNumId w:val="14"/>
  </w:num>
  <w:num w:numId="6">
    <w:abstractNumId w:val="4"/>
  </w:num>
  <w:num w:numId="7">
    <w:abstractNumId w:val="0"/>
  </w:num>
  <w:num w:numId="8">
    <w:abstractNumId w:val="11"/>
  </w:num>
  <w:num w:numId="9">
    <w:abstractNumId w:val="5"/>
  </w:num>
  <w:num w:numId="10">
    <w:abstractNumId w:val="12"/>
  </w:num>
  <w:num w:numId="11">
    <w:abstractNumId w:val="8"/>
  </w:num>
  <w:num w:numId="12">
    <w:abstractNumId w:val="9"/>
  </w:num>
  <w:num w:numId="13">
    <w:abstractNumId w:val="2"/>
  </w:num>
  <w:num w:numId="14">
    <w:abstractNumId w:val="7"/>
  </w:num>
  <w:num w:numId="15">
    <w:abstractNumId w:val="15"/>
  </w:num>
  <w:num w:numId="1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e, Yafei">
    <w15:presenceInfo w15:providerId="AD" w15:userId="S::ucfnyye@ucl.ac.uk::803cbb2b-ffb4-4b0a-b6b4-79980fb507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B53"/>
    <w:rsid w:val="00001C98"/>
    <w:rsid w:val="0002130B"/>
    <w:rsid w:val="0002648A"/>
    <w:rsid w:val="00030ECE"/>
    <w:rsid w:val="0005155A"/>
    <w:rsid w:val="000A64F6"/>
    <w:rsid w:val="000A661A"/>
    <w:rsid w:val="000B605D"/>
    <w:rsid w:val="000C07DA"/>
    <w:rsid w:val="000D2238"/>
    <w:rsid w:val="000E3E49"/>
    <w:rsid w:val="000F0F64"/>
    <w:rsid w:val="001118CB"/>
    <w:rsid w:val="0011394F"/>
    <w:rsid w:val="00132E00"/>
    <w:rsid w:val="0016571E"/>
    <w:rsid w:val="00167C5D"/>
    <w:rsid w:val="001976F5"/>
    <w:rsid w:val="001A4196"/>
    <w:rsid w:val="001B1682"/>
    <w:rsid w:val="001C315E"/>
    <w:rsid w:val="001C3276"/>
    <w:rsid w:val="001D1B53"/>
    <w:rsid w:val="001D4931"/>
    <w:rsid w:val="001F2A47"/>
    <w:rsid w:val="001F7B3B"/>
    <w:rsid w:val="002142E8"/>
    <w:rsid w:val="00214594"/>
    <w:rsid w:val="002542E3"/>
    <w:rsid w:val="002572B4"/>
    <w:rsid w:val="0027454E"/>
    <w:rsid w:val="00285EC4"/>
    <w:rsid w:val="00293F78"/>
    <w:rsid w:val="002943C4"/>
    <w:rsid w:val="002A094F"/>
    <w:rsid w:val="002B0408"/>
    <w:rsid w:val="002C6A2F"/>
    <w:rsid w:val="002C6B3E"/>
    <w:rsid w:val="002D2B86"/>
    <w:rsid w:val="002D71BC"/>
    <w:rsid w:val="002E41E6"/>
    <w:rsid w:val="002F394E"/>
    <w:rsid w:val="003216F5"/>
    <w:rsid w:val="00342CB5"/>
    <w:rsid w:val="00356ED0"/>
    <w:rsid w:val="00363302"/>
    <w:rsid w:val="00377A1F"/>
    <w:rsid w:val="00387C33"/>
    <w:rsid w:val="003A0F78"/>
    <w:rsid w:val="003C06C4"/>
    <w:rsid w:val="003C6709"/>
    <w:rsid w:val="003E5EFA"/>
    <w:rsid w:val="003E74FB"/>
    <w:rsid w:val="004039B8"/>
    <w:rsid w:val="00404838"/>
    <w:rsid w:val="00411A2D"/>
    <w:rsid w:val="00416701"/>
    <w:rsid w:val="00420C21"/>
    <w:rsid w:val="00431310"/>
    <w:rsid w:val="004318C7"/>
    <w:rsid w:val="004549D7"/>
    <w:rsid w:val="00462AFA"/>
    <w:rsid w:val="0047009B"/>
    <w:rsid w:val="004737F4"/>
    <w:rsid w:val="00490F4C"/>
    <w:rsid w:val="00493314"/>
    <w:rsid w:val="00493688"/>
    <w:rsid w:val="004B68E4"/>
    <w:rsid w:val="004C0FCA"/>
    <w:rsid w:val="004D549F"/>
    <w:rsid w:val="004E00A4"/>
    <w:rsid w:val="004F0AB3"/>
    <w:rsid w:val="00507486"/>
    <w:rsid w:val="00507FA4"/>
    <w:rsid w:val="0051086A"/>
    <w:rsid w:val="00514686"/>
    <w:rsid w:val="005308E1"/>
    <w:rsid w:val="0053454C"/>
    <w:rsid w:val="00540A60"/>
    <w:rsid w:val="0056145D"/>
    <w:rsid w:val="005874BA"/>
    <w:rsid w:val="0058755C"/>
    <w:rsid w:val="00587BC2"/>
    <w:rsid w:val="005A122B"/>
    <w:rsid w:val="005A60A6"/>
    <w:rsid w:val="005A667F"/>
    <w:rsid w:val="005A6BD8"/>
    <w:rsid w:val="005B32F8"/>
    <w:rsid w:val="005B3AAE"/>
    <w:rsid w:val="005D1B47"/>
    <w:rsid w:val="005D738E"/>
    <w:rsid w:val="005E1148"/>
    <w:rsid w:val="005E1762"/>
    <w:rsid w:val="005E45C1"/>
    <w:rsid w:val="005E6BDB"/>
    <w:rsid w:val="005F58A2"/>
    <w:rsid w:val="005F762D"/>
    <w:rsid w:val="00600235"/>
    <w:rsid w:val="00604D24"/>
    <w:rsid w:val="006068BB"/>
    <w:rsid w:val="00606E52"/>
    <w:rsid w:val="00615054"/>
    <w:rsid w:val="00630DB3"/>
    <w:rsid w:val="00635172"/>
    <w:rsid w:val="00655A37"/>
    <w:rsid w:val="00662F5D"/>
    <w:rsid w:val="0066367E"/>
    <w:rsid w:val="006670CF"/>
    <w:rsid w:val="00682FCE"/>
    <w:rsid w:val="00684B12"/>
    <w:rsid w:val="006A7016"/>
    <w:rsid w:val="006B37BB"/>
    <w:rsid w:val="006D0658"/>
    <w:rsid w:val="006D10AB"/>
    <w:rsid w:val="006D1EEA"/>
    <w:rsid w:val="006E02A9"/>
    <w:rsid w:val="006E7AB6"/>
    <w:rsid w:val="007067A8"/>
    <w:rsid w:val="00720026"/>
    <w:rsid w:val="00736921"/>
    <w:rsid w:val="00751DBA"/>
    <w:rsid w:val="00762BD0"/>
    <w:rsid w:val="00765F68"/>
    <w:rsid w:val="0077025B"/>
    <w:rsid w:val="00773BAE"/>
    <w:rsid w:val="00783419"/>
    <w:rsid w:val="007908C3"/>
    <w:rsid w:val="007958E3"/>
    <w:rsid w:val="007969BE"/>
    <w:rsid w:val="007B58DB"/>
    <w:rsid w:val="007C1903"/>
    <w:rsid w:val="007E13E2"/>
    <w:rsid w:val="007F73B0"/>
    <w:rsid w:val="00803E06"/>
    <w:rsid w:val="0081013F"/>
    <w:rsid w:val="00810B09"/>
    <w:rsid w:val="00814E67"/>
    <w:rsid w:val="00815311"/>
    <w:rsid w:val="00815705"/>
    <w:rsid w:val="00827C92"/>
    <w:rsid w:val="00831568"/>
    <w:rsid w:val="008425A1"/>
    <w:rsid w:val="0084335A"/>
    <w:rsid w:val="00851660"/>
    <w:rsid w:val="00857983"/>
    <w:rsid w:val="0087105B"/>
    <w:rsid w:val="008821EE"/>
    <w:rsid w:val="00884169"/>
    <w:rsid w:val="00896C39"/>
    <w:rsid w:val="008B3DD9"/>
    <w:rsid w:val="008B420C"/>
    <w:rsid w:val="008C6DA4"/>
    <w:rsid w:val="008D13FA"/>
    <w:rsid w:val="008D1F4C"/>
    <w:rsid w:val="008D4318"/>
    <w:rsid w:val="008E1156"/>
    <w:rsid w:val="00915555"/>
    <w:rsid w:val="00915F30"/>
    <w:rsid w:val="00916DB3"/>
    <w:rsid w:val="00921E0A"/>
    <w:rsid w:val="0092333C"/>
    <w:rsid w:val="00943A75"/>
    <w:rsid w:val="0095266B"/>
    <w:rsid w:val="009527D8"/>
    <w:rsid w:val="0095340C"/>
    <w:rsid w:val="009544F9"/>
    <w:rsid w:val="00962B22"/>
    <w:rsid w:val="0098620F"/>
    <w:rsid w:val="009A7700"/>
    <w:rsid w:val="009C1F66"/>
    <w:rsid w:val="009C4DEE"/>
    <w:rsid w:val="00A06942"/>
    <w:rsid w:val="00A11592"/>
    <w:rsid w:val="00A251FC"/>
    <w:rsid w:val="00A47A91"/>
    <w:rsid w:val="00A50FC0"/>
    <w:rsid w:val="00A65031"/>
    <w:rsid w:val="00A737E3"/>
    <w:rsid w:val="00A81A42"/>
    <w:rsid w:val="00A86C2D"/>
    <w:rsid w:val="00A91287"/>
    <w:rsid w:val="00AA2738"/>
    <w:rsid w:val="00AA7744"/>
    <w:rsid w:val="00AC0721"/>
    <w:rsid w:val="00AC074B"/>
    <w:rsid w:val="00AD5E5A"/>
    <w:rsid w:val="00AE0516"/>
    <w:rsid w:val="00AE2731"/>
    <w:rsid w:val="00AF14EF"/>
    <w:rsid w:val="00AF5A16"/>
    <w:rsid w:val="00AF637F"/>
    <w:rsid w:val="00B0101A"/>
    <w:rsid w:val="00B03D9F"/>
    <w:rsid w:val="00B24210"/>
    <w:rsid w:val="00B30556"/>
    <w:rsid w:val="00B312E8"/>
    <w:rsid w:val="00B361B5"/>
    <w:rsid w:val="00B466B8"/>
    <w:rsid w:val="00B50551"/>
    <w:rsid w:val="00B52DF2"/>
    <w:rsid w:val="00B6418D"/>
    <w:rsid w:val="00B70B3C"/>
    <w:rsid w:val="00B7391B"/>
    <w:rsid w:val="00B814E2"/>
    <w:rsid w:val="00B83D2A"/>
    <w:rsid w:val="00B91B88"/>
    <w:rsid w:val="00B95F6A"/>
    <w:rsid w:val="00BB09E2"/>
    <w:rsid w:val="00BB2CFC"/>
    <w:rsid w:val="00BC74B4"/>
    <w:rsid w:val="00BD0AC8"/>
    <w:rsid w:val="00BD5C70"/>
    <w:rsid w:val="00BE1781"/>
    <w:rsid w:val="00BE3491"/>
    <w:rsid w:val="00BE4579"/>
    <w:rsid w:val="00BF3A5A"/>
    <w:rsid w:val="00BF5469"/>
    <w:rsid w:val="00C0396A"/>
    <w:rsid w:val="00C106FB"/>
    <w:rsid w:val="00C10E87"/>
    <w:rsid w:val="00C16853"/>
    <w:rsid w:val="00C16C6D"/>
    <w:rsid w:val="00C2545A"/>
    <w:rsid w:val="00C5714B"/>
    <w:rsid w:val="00C63FBB"/>
    <w:rsid w:val="00C755C3"/>
    <w:rsid w:val="00C766C2"/>
    <w:rsid w:val="00C85543"/>
    <w:rsid w:val="00C94C55"/>
    <w:rsid w:val="00CC0FA4"/>
    <w:rsid w:val="00CD4468"/>
    <w:rsid w:val="00CD4AC7"/>
    <w:rsid w:val="00CE7821"/>
    <w:rsid w:val="00CF23B0"/>
    <w:rsid w:val="00D120A9"/>
    <w:rsid w:val="00D44AF9"/>
    <w:rsid w:val="00D44C0D"/>
    <w:rsid w:val="00D528C7"/>
    <w:rsid w:val="00D62852"/>
    <w:rsid w:val="00D73EC3"/>
    <w:rsid w:val="00DA4478"/>
    <w:rsid w:val="00DB7338"/>
    <w:rsid w:val="00DC0948"/>
    <w:rsid w:val="00DD6317"/>
    <w:rsid w:val="00DE33E1"/>
    <w:rsid w:val="00DE6C46"/>
    <w:rsid w:val="00E00684"/>
    <w:rsid w:val="00E01F07"/>
    <w:rsid w:val="00E05D32"/>
    <w:rsid w:val="00E11A40"/>
    <w:rsid w:val="00E34372"/>
    <w:rsid w:val="00E40CF6"/>
    <w:rsid w:val="00E42EB2"/>
    <w:rsid w:val="00E43B7D"/>
    <w:rsid w:val="00E537C0"/>
    <w:rsid w:val="00E57346"/>
    <w:rsid w:val="00E62011"/>
    <w:rsid w:val="00E625FB"/>
    <w:rsid w:val="00E65E59"/>
    <w:rsid w:val="00E66ED5"/>
    <w:rsid w:val="00E81E12"/>
    <w:rsid w:val="00E9604B"/>
    <w:rsid w:val="00EA1B28"/>
    <w:rsid w:val="00EA43EF"/>
    <w:rsid w:val="00EB202C"/>
    <w:rsid w:val="00EB2B05"/>
    <w:rsid w:val="00ED663C"/>
    <w:rsid w:val="00ED799A"/>
    <w:rsid w:val="00EE1CEA"/>
    <w:rsid w:val="00EE24A2"/>
    <w:rsid w:val="00EE5284"/>
    <w:rsid w:val="00EF557E"/>
    <w:rsid w:val="00F04F20"/>
    <w:rsid w:val="00F12233"/>
    <w:rsid w:val="00F2796E"/>
    <w:rsid w:val="00F5679F"/>
    <w:rsid w:val="00F70A3F"/>
    <w:rsid w:val="00F747A3"/>
    <w:rsid w:val="00F8670F"/>
    <w:rsid w:val="00F97A50"/>
    <w:rsid w:val="00FA03F5"/>
    <w:rsid w:val="00FA13B1"/>
    <w:rsid w:val="00FC608D"/>
    <w:rsid w:val="00FC7EFC"/>
    <w:rsid w:val="00FD67F4"/>
    <w:rsid w:val="00FF02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971B3"/>
  <w15:chartTrackingRefBased/>
  <w15:docId w15:val="{C9B424DC-15CC-482B-9EC5-9ABDF16B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A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F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1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B5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26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48A"/>
  </w:style>
  <w:style w:type="paragraph" w:styleId="Footer">
    <w:name w:val="footer"/>
    <w:basedOn w:val="Normal"/>
    <w:link w:val="FooterChar"/>
    <w:uiPriority w:val="99"/>
    <w:unhideWhenUsed/>
    <w:qFormat/>
    <w:rsid w:val="00026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8A"/>
  </w:style>
  <w:style w:type="character" w:styleId="PlaceholderText">
    <w:name w:val="Placeholder Text"/>
    <w:basedOn w:val="DefaultParagraphFont"/>
    <w:uiPriority w:val="99"/>
    <w:semiHidden/>
    <w:rsid w:val="0002648A"/>
    <w:rPr>
      <w:color w:val="808080"/>
    </w:rPr>
  </w:style>
  <w:style w:type="character" w:customStyle="1" w:styleId="Heading1Char">
    <w:name w:val="Heading 1 Char"/>
    <w:basedOn w:val="DefaultParagraphFont"/>
    <w:link w:val="Heading1"/>
    <w:uiPriority w:val="9"/>
    <w:rsid w:val="00DA447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04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5F68"/>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D738E"/>
  </w:style>
  <w:style w:type="paragraph" w:styleId="Caption">
    <w:name w:val="caption"/>
    <w:basedOn w:val="Normal"/>
    <w:next w:val="Normal"/>
    <w:uiPriority w:val="35"/>
    <w:unhideWhenUsed/>
    <w:qFormat/>
    <w:rsid w:val="004318C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F0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2B6"/>
    <w:rPr>
      <w:rFonts w:ascii="Segoe UI" w:hAnsi="Segoe UI" w:cs="Segoe UI"/>
      <w:sz w:val="18"/>
      <w:szCs w:val="18"/>
    </w:rPr>
  </w:style>
  <w:style w:type="paragraph" w:styleId="ListParagraph">
    <w:name w:val="List Paragraph"/>
    <w:basedOn w:val="Normal"/>
    <w:uiPriority w:val="34"/>
    <w:qFormat/>
    <w:rsid w:val="00293F78"/>
    <w:pPr>
      <w:ind w:left="720"/>
      <w:contextualSpacing/>
    </w:pPr>
  </w:style>
  <w:style w:type="paragraph" w:styleId="NormalWeb">
    <w:name w:val="Normal (Web)"/>
    <w:basedOn w:val="Normal"/>
    <w:uiPriority w:val="99"/>
    <w:semiHidden/>
    <w:unhideWhenUsed/>
    <w:rsid w:val="005A667F"/>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5E1762"/>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57346"/>
    <w:rPr>
      <w:color w:val="0000FF"/>
      <w:u w:val="single"/>
    </w:rPr>
  </w:style>
  <w:style w:type="character" w:styleId="UnresolvedMention">
    <w:name w:val="Unresolved Mention"/>
    <w:basedOn w:val="DefaultParagraphFont"/>
    <w:uiPriority w:val="99"/>
    <w:semiHidden/>
    <w:unhideWhenUsed/>
    <w:rsid w:val="00C63FBB"/>
    <w:rPr>
      <w:color w:val="605E5C"/>
      <w:shd w:val="clear" w:color="auto" w:fill="E1DFDD"/>
    </w:rPr>
  </w:style>
  <w:style w:type="paragraph" w:styleId="TOCHeading">
    <w:name w:val="TOC Heading"/>
    <w:basedOn w:val="Heading1"/>
    <w:next w:val="Normal"/>
    <w:uiPriority w:val="39"/>
    <w:unhideWhenUsed/>
    <w:qFormat/>
    <w:rsid w:val="00C63FBB"/>
    <w:pPr>
      <w:outlineLvl w:val="9"/>
    </w:pPr>
  </w:style>
  <w:style w:type="paragraph" w:styleId="TOC1">
    <w:name w:val="toc 1"/>
    <w:basedOn w:val="Normal"/>
    <w:next w:val="Normal"/>
    <w:autoRedefine/>
    <w:uiPriority w:val="39"/>
    <w:unhideWhenUsed/>
    <w:rsid w:val="00C63FBB"/>
    <w:pPr>
      <w:spacing w:after="100"/>
    </w:pPr>
  </w:style>
  <w:style w:type="character" w:styleId="FollowedHyperlink">
    <w:name w:val="FollowedHyperlink"/>
    <w:basedOn w:val="DefaultParagraphFont"/>
    <w:uiPriority w:val="99"/>
    <w:semiHidden/>
    <w:unhideWhenUsed/>
    <w:rsid w:val="00CC0FA4"/>
    <w:rPr>
      <w:color w:val="954F72" w:themeColor="followedHyperlink"/>
      <w:u w:val="single"/>
    </w:rPr>
  </w:style>
  <w:style w:type="character" w:customStyle="1" w:styleId="apple-converted-space">
    <w:name w:val="apple-converted-space"/>
    <w:basedOn w:val="DefaultParagraphFont"/>
    <w:rsid w:val="00CC0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2383">
      <w:bodyDiv w:val="1"/>
      <w:marLeft w:val="0"/>
      <w:marRight w:val="0"/>
      <w:marTop w:val="0"/>
      <w:marBottom w:val="0"/>
      <w:divBdr>
        <w:top w:val="none" w:sz="0" w:space="0" w:color="auto"/>
        <w:left w:val="none" w:sz="0" w:space="0" w:color="auto"/>
        <w:bottom w:val="none" w:sz="0" w:space="0" w:color="auto"/>
        <w:right w:val="none" w:sz="0" w:space="0" w:color="auto"/>
      </w:divBdr>
    </w:div>
    <w:div w:id="99835553">
      <w:bodyDiv w:val="1"/>
      <w:marLeft w:val="0"/>
      <w:marRight w:val="0"/>
      <w:marTop w:val="0"/>
      <w:marBottom w:val="0"/>
      <w:divBdr>
        <w:top w:val="none" w:sz="0" w:space="0" w:color="auto"/>
        <w:left w:val="none" w:sz="0" w:space="0" w:color="auto"/>
        <w:bottom w:val="none" w:sz="0" w:space="0" w:color="auto"/>
        <w:right w:val="none" w:sz="0" w:space="0" w:color="auto"/>
      </w:divBdr>
    </w:div>
    <w:div w:id="128479844">
      <w:bodyDiv w:val="1"/>
      <w:marLeft w:val="0"/>
      <w:marRight w:val="0"/>
      <w:marTop w:val="0"/>
      <w:marBottom w:val="0"/>
      <w:divBdr>
        <w:top w:val="none" w:sz="0" w:space="0" w:color="auto"/>
        <w:left w:val="none" w:sz="0" w:space="0" w:color="auto"/>
        <w:bottom w:val="none" w:sz="0" w:space="0" w:color="auto"/>
        <w:right w:val="none" w:sz="0" w:space="0" w:color="auto"/>
      </w:divBdr>
    </w:div>
    <w:div w:id="225803165">
      <w:bodyDiv w:val="1"/>
      <w:marLeft w:val="0"/>
      <w:marRight w:val="0"/>
      <w:marTop w:val="0"/>
      <w:marBottom w:val="0"/>
      <w:divBdr>
        <w:top w:val="none" w:sz="0" w:space="0" w:color="auto"/>
        <w:left w:val="none" w:sz="0" w:space="0" w:color="auto"/>
        <w:bottom w:val="none" w:sz="0" w:space="0" w:color="auto"/>
        <w:right w:val="none" w:sz="0" w:space="0" w:color="auto"/>
      </w:divBdr>
      <w:divsChild>
        <w:div w:id="410081280">
          <w:marLeft w:val="446"/>
          <w:marRight w:val="0"/>
          <w:marTop w:val="0"/>
          <w:marBottom w:val="0"/>
          <w:divBdr>
            <w:top w:val="none" w:sz="0" w:space="0" w:color="auto"/>
            <w:left w:val="none" w:sz="0" w:space="0" w:color="auto"/>
            <w:bottom w:val="none" w:sz="0" w:space="0" w:color="auto"/>
            <w:right w:val="none" w:sz="0" w:space="0" w:color="auto"/>
          </w:divBdr>
        </w:div>
      </w:divsChild>
    </w:div>
    <w:div w:id="259653695">
      <w:bodyDiv w:val="1"/>
      <w:marLeft w:val="0"/>
      <w:marRight w:val="0"/>
      <w:marTop w:val="0"/>
      <w:marBottom w:val="0"/>
      <w:divBdr>
        <w:top w:val="none" w:sz="0" w:space="0" w:color="auto"/>
        <w:left w:val="none" w:sz="0" w:space="0" w:color="auto"/>
        <w:bottom w:val="none" w:sz="0" w:space="0" w:color="auto"/>
        <w:right w:val="none" w:sz="0" w:space="0" w:color="auto"/>
      </w:divBdr>
    </w:div>
    <w:div w:id="263341794">
      <w:bodyDiv w:val="1"/>
      <w:marLeft w:val="0"/>
      <w:marRight w:val="0"/>
      <w:marTop w:val="0"/>
      <w:marBottom w:val="0"/>
      <w:divBdr>
        <w:top w:val="none" w:sz="0" w:space="0" w:color="auto"/>
        <w:left w:val="none" w:sz="0" w:space="0" w:color="auto"/>
        <w:bottom w:val="none" w:sz="0" w:space="0" w:color="auto"/>
        <w:right w:val="none" w:sz="0" w:space="0" w:color="auto"/>
      </w:divBdr>
    </w:div>
    <w:div w:id="283999807">
      <w:bodyDiv w:val="1"/>
      <w:marLeft w:val="0"/>
      <w:marRight w:val="0"/>
      <w:marTop w:val="0"/>
      <w:marBottom w:val="0"/>
      <w:divBdr>
        <w:top w:val="none" w:sz="0" w:space="0" w:color="auto"/>
        <w:left w:val="none" w:sz="0" w:space="0" w:color="auto"/>
        <w:bottom w:val="none" w:sz="0" w:space="0" w:color="auto"/>
        <w:right w:val="none" w:sz="0" w:space="0" w:color="auto"/>
      </w:divBdr>
    </w:div>
    <w:div w:id="311711859">
      <w:bodyDiv w:val="1"/>
      <w:marLeft w:val="0"/>
      <w:marRight w:val="0"/>
      <w:marTop w:val="0"/>
      <w:marBottom w:val="0"/>
      <w:divBdr>
        <w:top w:val="none" w:sz="0" w:space="0" w:color="auto"/>
        <w:left w:val="none" w:sz="0" w:space="0" w:color="auto"/>
        <w:bottom w:val="none" w:sz="0" w:space="0" w:color="auto"/>
        <w:right w:val="none" w:sz="0" w:space="0" w:color="auto"/>
      </w:divBdr>
      <w:divsChild>
        <w:div w:id="385378895">
          <w:marLeft w:val="547"/>
          <w:marRight w:val="0"/>
          <w:marTop w:val="0"/>
          <w:marBottom w:val="0"/>
          <w:divBdr>
            <w:top w:val="none" w:sz="0" w:space="0" w:color="auto"/>
            <w:left w:val="none" w:sz="0" w:space="0" w:color="auto"/>
            <w:bottom w:val="none" w:sz="0" w:space="0" w:color="auto"/>
            <w:right w:val="none" w:sz="0" w:space="0" w:color="auto"/>
          </w:divBdr>
        </w:div>
      </w:divsChild>
    </w:div>
    <w:div w:id="330452554">
      <w:bodyDiv w:val="1"/>
      <w:marLeft w:val="0"/>
      <w:marRight w:val="0"/>
      <w:marTop w:val="0"/>
      <w:marBottom w:val="0"/>
      <w:divBdr>
        <w:top w:val="none" w:sz="0" w:space="0" w:color="auto"/>
        <w:left w:val="none" w:sz="0" w:space="0" w:color="auto"/>
        <w:bottom w:val="none" w:sz="0" w:space="0" w:color="auto"/>
        <w:right w:val="none" w:sz="0" w:space="0" w:color="auto"/>
      </w:divBdr>
      <w:divsChild>
        <w:div w:id="860436654">
          <w:marLeft w:val="547"/>
          <w:marRight w:val="0"/>
          <w:marTop w:val="0"/>
          <w:marBottom w:val="0"/>
          <w:divBdr>
            <w:top w:val="none" w:sz="0" w:space="0" w:color="auto"/>
            <w:left w:val="none" w:sz="0" w:space="0" w:color="auto"/>
            <w:bottom w:val="none" w:sz="0" w:space="0" w:color="auto"/>
            <w:right w:val="none" w:sz="0" w:space="0" w:color="auto"/>
          </w:divBdr>
        </w:div>
      </w:divsChild>
    </w:div>
    <w:div w:id="356663447">
      <w:bodyDiv w:val="1"/>
      <w:marLeft w:val="0"/>
      <w:marRight w:val="0"/>
      <w:marTop w:val="0"/>
      <w:marBottom w:val="0"/>
      <w:divBdr>
        <w:top w:val="none" w:sz="0" w:space="0" w:color="auto"/>
        <w:left w:val="none" w:sz="0" w:space="0" w:color="auto"/>
        <w:bottom w:val="none" w:sz="0" w:space="0" w:color="auto"/>
        <w:right w:val="none" w:sz="0" w:space="0" w:color="auto"/>
      </w:divBdr>
    </w:div>
    <w:div w:id="374428038">
      <w:bodyDiv w:val="1"/>
      <w:marLeft w:val="0"/>
      <w:marRight w:val="0"/>
      <w:marTop w:val="0"/>
      <w:marBottom w:val="0"/>
      <w:divBdr>
        <w:top w:val="none" w:sz="0" w:space="0" w:color="auto"/>
        <w:left w:val="none" w:sz="0" w:space="0" w:color="auto"/>
        <w:bottom w:val="none" w:sz="0" w:space="0" w:color="auto"/>
        <w:right w:val="none" w:sz="0" w:space="0" w:color="auto"/>
      </w:divBdr>
      <w:divsChild>
        <w:div w:id="823162565">
          <w:marLeft w:val="446"/>
          <w:marRight w:val="0"/>
          <w:marTop w:val="0"/>
          <w:marBottom w:val="0"/>
          <w:divBdr>
            <w:top w:val="none" w:sz="0" w:space="0" w:color="auto"/>
            <w:left w:val="none" w:sz="0" w:space="0" w:color="auto"/>
            <w:bottom w:val="none" w:sz="0" w:space="0" w:color="auto"/>
            <w:right w:val="none" w:sz="0" w:space="0" w:color="auto"/>
          </w:divBdr>
        </w:div>
      </w:divsChild>
    </w:div>
    <w:div w:id="379088797">
      <w:bodyDiv w:val="1"/>
      <w:marLeft w:val="0"/>
      <w:marRight w:val="0"/>
      <w:marTop w:val="0"/>
      <w:marBottom w:val="0"/>
      <w:divBdr>
        <w:top w:val="none" w:sz="0" w:space="0" w:color="auto"/>
        <w:left w:val="none" w:sz="0" w:space="0" w:color="auto"/>
        <w:bottom w:val="none" w:sz="0" w:space="0" w:color="auto"/>
        <w:right w:val="none" w:sz="0" w:space="0" w:color="auto"/>
      </w:divBdr>
    </w:div>
    <w:div w:id="393049864">
      <w:bodyDiv w:val="1"/>
      <w:marLeft w:val="0"/>
      <w:marRight w:val="0"/>
      <w:marTop w:val="0"/>
      <w:marBottom w:val="0"/>
      <w:divBdr>
        <w:top w:val="none" w:sz="0" w:space="0" w:color="auto"/>
        <w:left w:val="none" w:sz="0" w:space="0" w:color="auto"/>
        <w:bottom w:val="none" w:sz="0" w:space="0" w:color="auto"/>
        <w:right w:val="none" w:sz="0" w:space="0" w:color="auto"/>
      </w:divBdr>
    </w:div>
    <w:div w:id="413286417">
      <w:bodyDiv w:val="1"/>
      <w:marLeft w:val="0"/>
      <w:marRight w:val="0"/>
      <w:marTop w:val="0"/>
      <w:marBottom w:val="0"/>
      <w:divBdr>
        <w:top w:val="none" w:sz="0" w:space="0" w:color="auto"/>
        <w:left w:val="none" w:sz="0" w:space="0" w:color="auto"/>
        <w:bottom w:val="none" w:sz="0" w:space="0" w:color="auto"/>
        <w:right w:val="none" w:sz="0" w:space="0" w:color="auto"/>
      </w:divBdr>
    </w:div>
    <w:div w:id="487095009">
      <w:bodyDiv w:val="1"/>
      <w:marLeft w:val="0"/>
      <w:marRight w:val="0"/>
      <w:marTop w:val="0"/>
      <w:marBottom w:val="0"/>
      <w:divBdr>
        <w:top w:val="none" w:sz="0" w:space="0" w:color="auto"/>
        <w:left w:val="none" w:sz="0" w:space="0" w:color="auto"/>
        <w:bottom w:val="none" w:sz="0" w:space="0" w:color="auto"/>
        <w:right w:val="none" w:sz="0" w:space="0" w:color="auto"/>
      </w:divBdr>
    </w:div>
    <w:div w:id="493683849">
      <w:bodyDiv w:val="1"/>
      <w:marLeft w:val="0"/>
      <w:marRight w:val="0"/>
      <w:marTop w:val="0"/>
      <w:marBottom w:val="0"/>
      <w:divBdr>
        <w:top w:val="none" w:sz="0" w:space="0" w:color="auto"/>
        <w:left w:val="none" w:sz="0" w:space="0" w:color="auto"/>
        <w:bottom w:val="none" w:sz="0" w:space="0" w:color="auto"/>
        <w:right w:val="none" w:sz="0" w:space="0" w:color="auto"/>
      </w:divBdr>
    </w:div>
    <w:div w:id="517548859">
      <w:bodyDiv w:val="1"/>
      <w:marLeft w:val="0"/>
      <w:marRight w:val="0"/>
      <w:marTop w:val="0"/>
      <w:marBottom w:val="0"/>
      <w:divBdr>
        <w:top w:val="none" w:sz="0" w:space="0" w:color="auto"/>
        <w:left w:val="none" w:sz="0" w:space="0" w:color="auto"/>
        <w:bottom w:val="none" w:sz="0" w:space="0" w:color="auto"/>
        <w:right w:val="none" w:sz="0" w:space="0" w:color="auto"/>
      </w:divBdr>
    </w:div>
    <w:div w:id="557713141">
      <w:bodyDiv w:val="1"/>
      <w:marLeft w:val="0"/>
      <w:marRight w:val="0"/>
      <w:marTop w:val="0"/>
      <w:marBottom w:val="0"/>
      <w:divBdr>
        <w:top w:val="none" w:sz="0" w:space="0" w:color="auto"/>
        <w:left w:val="none" w:sz="0" w:space="0" w:color="auto"/>
        <w:bottom w:val="none" w:sz="0" w:space="0" w:color="auto"/>
        <w:right w:val="none" w:sz="0" w:space="0" w:color="auto"/>
      </w:divBdr>
    </w:div>
    <w:div w:id="640887945">
      <w:bodyDiv w:val="1"/>
      <w:marLeft w:val="0"/>
      <w:marRight w:val="0"/>
      <w:marTop w:val="0"/>
      <w:marBottom w:val="0"/>
      <w:divBdr>
        <w:top w:val="none" w:sz="0" w:space="0" w:color="auto"/>
        <w:left w:val="none" w:sz="0" w:space="0" w:color="auto"/>
        <w:bottom w:val="none" w:sz="0" w:space="0" w:color="auto"/>
        <w:right w:val="none" w:sz="0" w:space="0" w:color="auto"/>
      </w:divBdr>
    </w:div>
    <w:div w:id="664817060">
      <w:bodyDiv w:val="1"/>
      <w:marLeft w:val="0"/>
      <w:marRight w:val="0"/>
      <w:marTop w:val="0"/>
      <w:marBottom w:val="0"/>
      <w:divBdr>
        <w:top w:val="none" w:sz="0" w:space="0" w:color="auto"/>
        <w:left w:val="none" w:sz="0" w:space="0" w:color="auto"/>
        <w:bottom w:val="none" w:sz="0" w:space="0" w:color="auto"/>
        <w:right w:val="none" w:sz="0" w:space="0" w:color="auto"/>
      </w:divBdr>
      <w:divsChild>
        <w:div w:id="1858615240">
          <w:marLeft w:val="0"/>
          <w:marRight w:val="0"/>
          <w:marTop w:val="0"/>
          <w:marBottom w:val="0"/>
          <w:divBdr>
            <w:top w:val="none" w:sz="0" w:space="0" w:color="auto"/>
            <w:left w:val="none" w:sz="0" w:space="0" w:color="auto"/>
            <w:bottom w:val="none" w:sz="0" w:space="0" w:color="auto"/>
            <w:right w:val="none" w:sz="0" w:space="0" w:color="auto"/>
          </w:divBdr>
        </w:div>
        <w:div w:id="1527868261">
          <w:marLeft w:val="0"/>
          <w:marRight w:val="0"/>
          <w:marTop w:val="0"/>
          <w:marBottom w:val="0"/>
          <w:divBdr>
            <w:top w:val="none" w:sz="0" w:space="0" w:color="auto"/>
            <w:left w:val="none" w:sz="0" w:space="0" w:color="auto"/>
            <w:bottom w:val="none" w:sz="0" w:space="0" w:color="auto"/>
            <w:right w:val="none" w:sz="0" w:space="0" w:color="auto"/>
          </w:divBdr>
        </w:div>
      </w:divsChild>
    </w:div>
    <w:div w:id="685445585">
      <w:bodyDiv w:val="1"/>
      <w:marLeft w:val="0"/>
      <w:marRight w:val="0"/>
      <w:marTop w:val="0"/>
      <w:marBottom w:val="0"/>
      <w:divBdr>
        <w:top w:val="none" w:sz="0" w:space="0" w:color="auto"/>
        <w:left w:val="none" w:sz="0" w:space="0" w:color="auto"/>
        <w:bottom w:val="none" w:sz="0" w:space="0" w:color="auto"/>
        <w:right w:val="none" w:sz="0" w:space="0" w:color="auto"/>
      </w:divBdr>
    </w:div>
    <w:div w:id="766116369">
      <w:bodyDiv w:val="1"/>
      <w:marLeft w:val="0"/>
      <w:marRight w:val="0"/>
      <w:marTop w:val="0"/>
      <w:marBottom w:val="0"/>
      <w:divBdr>
        <w:top w:val="none" w:sz="0" w:space="0" w:color="auto"/>
        <w:left w:val="none" w:sz="0" w:space="0" w:color="auto"/>
        <w:bottom w:val="none" w:sz="0" w:space="0" w:color="auto"/>
        <w:right w:val="none" w:sz="0" w:space="0" w:color="auto"/>
      </w:divBdr>
    </w:div>
    <w:div w:id="884412727">
      <w:bodyDiv w:val="1"/>
      <w:marLeft w:val="0"/>
      <w:marRight w:val="0"/>
      <w:marTop w:val="0"/>
      <w:marBottom w:val="0"/>
      <w:divBdr>
        <w:top w:val="none" w:sz="0" w:space="0" w:color="auto"/>
        <w:left w:val="none" w:sz="0" w:space="0" w:color="auto"/>
        <w:bottom w:val="none" w:sz="0" w:space="0" w:color="auto"/>
        <w:right w:val="none" w:sz="0" w:space="0" w:color="auto"/>
      </w:divBdr>
      <w:divsChild>
        <w:div w:id="1680350568">
          <w:marLeft w:val="547"/>
          <w:marRight w:val="0"/>
          <w:marTop w:val="0"/>
          <w:marBottom w:val="0"/>
          <w:divBdr>
            <w:top w:val="none" w:sz="0" w:space="0" w:color="auto"/>
            <w:left w:val="none" w:sz="0" w:space="0" w:color="auto"/>
            <w:bottom w:val="none" w:sz="0" w:space="0" w:color="auto"/>
            <w:right w:val="none" w:sz="0" w:space="0" w:color="auto"/>
          </w:divBdr>
        </w:div>
      </w:divsChild>
    </w:div>
    <w:div w:id="945388368">
      <w:bodyDiv w:val="1"/>
      <w:marLeft w:val="0"/>
      <w:marRight w:val="0"/>
      <w:marTop w:val="0"/>
      <w:marBottom w:val="0"/>
      <w:divBdr>
        <w:top w:val="none" w:sz="0" w:space="0" w:color="auto"/>
        <w:left w:val="none" w:sz="0" w:space="0" w:color="auto"/>
        <w:bottom w:val="none" w:sz="0" w:space="0" w:color="auto"/>
        <w:right w:val="none" w:sz="0" w:space="0" w:color="auto"/>
      </w:divBdr>
    </w:div>
    <w:div w:id="980577570">
      <w:bodyDiv w:val="1"/>
      <w:marLeft w:val="0"/>
      <w:marRight w:val="0"/>
      <w:marTop w:val="0"/>
      <w:marBottom w:val="0"/>
      <w:divBdr>
        <w:top w:val="none" w:sz="0" w:space="0" w:color="auto"/>
        <w:left w:val="none" w:sz="0" w:space="0" w:color="auto"/>
        <w:bottom w:val="none" w:sz="0" w:space="0" w:color="auto"/>
        <w:right w:val="none" w:sz="0" w:space="0" w:color="auto"/>
      </w:divBdr>
      <w:divsChild>
        <w:div w:id="1448238582">
          <w:marLeft w:val="360"/>
          <w:marRight w:val="0"/>
          <w:marTop w:val="200"/>
          <w:marBottom w:val="0"/>
          <w:divBdr>
            <w:top w:val="none" w:sz="0" w:space="0" w:color="auto"/>
            <w:left w:val="none" w:sz="0" w:space="0" w:color="auto"/>
            <w:bottom w:val="none" w:sz="0" w:space="0" w:color="auto"/>
            <w:right w:val="none" w:sz="0" w:space="0" w:color="auto"/>
          </w:divBdr>
        </w:div>
      </w:divsChild>
    </w:div>
    <w:div w:id="1025442948">
      <w:bodyDiv w:val="1"/>
      <w:marLeft w:val="0"/>
      <w:marRight w:val="0"/>
      <w:marTop w:val="0"/>
      <w:marBottom w:val="0"/>
      <w:divBdr>
        <w:top w:val="none" w:sz="0" w:space="0" w:color="auto"/>
        <w:left w:val="none" w:sz="0" w:space="0" w:color="auto"/>
        <w:bottom w:val="none" w:sz="0" w:space="0" w:color="auto"/>
        <w:right w:val="none" w:sz="0" w:space="0" w:color="auto"/>
      </w:divBdr>
      <w:divsChild>
        <w:div w:id="1201437472">
          <w:marLeft w:val="547"/>
          <w:marRight w:val="0"/>
          <w:marTop w:val="0"/>
          <w:marBottom w:val="0"/>
          <w:divBdr>
            <w:top w:val="none" w:sz="0" w:space="0" w:color="auto"/>
            <w:left w:val="none" w:sz="0" w:space="0" w:color="auto"/>
            <w:bottom w:val="none" w:sz="0" w:space="0" w:color="auto"/>
            <w:right w:val="none" w:sz="0" w:space="0" w:color="auto"/>
          </w:divBdr>
        </w:div>
        <w:div w:id="228150964">
          <w:marLeft w:val="547"/>
          <w:marRight w:val="0"/>
          <w:marTop w:val="0"/>
          <w:marBottom w:val="0"/>
          <w:divBdr>
            <w:top w:val="none" w:sz="0" w:space="0" w:color="auto"/>
            <w:left w:val="none" w:sz="0" w:space="0" w:color="auto"/>
            <w:bottom w:val="none" w:sz="0" w:space="0" w:color="auto"/>
            <w:right w:val="none" w:sz="0" w:space="0" w:color="auto"/>
          </w:divBdr>
        </w:div>
        <w:div w:id="930745119">
          <w:marLeft w:val="547"/>
          <w:marRight w:val="0"/>
          <w:marTop w:val="0"/>
          <w:marBottom w:val="0"/>
          <w:divBdr>
            <w:top w:val="none" w:sz="0" w:space="0" w:color="auto"/>
            <w:left w:val="none" w:sz="0" w:space="0" w:color="auto"/>
            <w:bottom w:val="none" w:sz="0" w:space="0" w:color="auto"/>
            <w:right w:val="none" w:sz="0" w:space="0" w:color="auto"/>
          </w:divBdr>
        </w:div>
      </w:divsChild>
    </w:div>
    <w:div w:id="1028526217">
      <w:bodyDiv w:val="1"/>
      <w:marLeft w:val="0"/>
      <w:marRight w:val="0"/>
      <w:marTop w:val="0"/>
      <w:marBottom w:val="0"/>
      <w:divBdr>
        <w:top w:val="none" w:sz="0" w:space="0" w:color="auto"/>
        <w:left w:val="none" w:sz="0" w:space="0" w:color="auto"/>
        <w:bottom w:val="none" w:sz="0" w:space="0" w:color="auto"/>
        <w:right w:val="none" w:sz="0" w:space="0" w:color="auto"/>
      </w:divBdr>
    </w:div>
    <w:div w:id="1103039202">
      <w:bodyDiv w:val="1"/>
      <w:marLeft w:val="0"/>
      <w:marRight w:val="0"/>
      <w:marTop w:val="0"/>
      <w:marBottom w:val="0"/>
      <w:divBdr>
        <w:top w:val="none" w:sz="0" w:space="0" w:color="auto"/>
        <w:left w:val="none" w:sz="0" w:space="0" w:color="auto"/>
        <w:bottom w:val="none" w:sz="0" w:space="0" w:color="auto"/>
        <w:right w:val="none" w:sz="0" w:space="0" w:color="auto"/>
      </w:divBdr>
    </w:div>
    <w:div w:id="1195655307">
      <w:bodyDiv w:val="1"/>
      <w:marLeft w:val="0"/>
      <w:marRight w:val="0"/>
      <w:marTop w:val="0"/>
      <w:marBottom w:val="0"/>
      <w:divBdr>
        <w:top w:val="none" w:sz="0" w:space="0" w:color="auto"/>
        <w:left w:val="none" w:sz="0" w:space="0" w:color="auto"/>
        <w:bottom w:val="none" w:sz="0" w:space="0" w:color="auto"/>
        <w:right w:val="none" w:sz="0" w:space="0" w:color="auto"/>
      </w:divBdr>
    </w:div>
    <w:div w:id="1197767448">
      <w:bodyDiv w:val="1"/>
      <w:marLeft w:val="0"/>
      <w:marRight w:val="0"/>
      <w:marTop w:val="0"/>
      <w:marBottom w:val="0"/>
      <w:divBdr>
        <w:top w:val="none" w:sz="0" w:space="0" w:color="auto"/>
        <w:left w:val="none" w:sz="0" w:space="0" w:color="auto"/>
        <w:bottom w:val="none" w:sz="0" w:space="0" w:color="auto"/>
        <w:right w:val="none" w:sz="0" w:space="0" w:color="auto"/>
      </w:divBdr>
    </w:div>
    <w:div w:id="1222138026">
      <w:bodyDiv w:val="1"/>
      <w:marLeft w:val="0"/>
      <w:marRight w:val="0"/>
      <w:marTop w:val="0"/>
      <w:marBottom w:val="0"/>
      <w:divBdr>
        <w:top w:val="none" w:sz="0" w:space="0" w:color="auto"/>
        <w:left w:val="none" w:sz="0" w:space="0" w:color="auto"/>
        <w:bottom w:val="none" w:sz="0" w:space="0" w:color="auto"/>
        <w:right w:val="none" w:sz="0" w:space="0" w:color="auto"/>
      </w:divBdr>
    </w:div>
    <w:div w:id="1307473152">
      <w:bodyDiv w:val="1"/>
      <w:marLeft w:val="0"/>
      <w:marRight w:val="0"/>
      <w:marTop w:val="0"/>
      <w:marBottom w:val="0"/>
      <w:divBdr>
        <w:top w:val="none" w:sz="0" w:space="0" w:color="auto"/>
        <w:left w:val="none" w:sz="0" w:space="0" w:color="auto"/>
        <w:bottom w:val="none" w:sz="0" w:space="0" w:color="auto"/>
        <w:right w:val="none" w:sz="0" w:space="0" w:color="auto"/>
      </w:divBdr>
    </w:div>
    <w:div w:id="1313023404">
      <w:bodyDiv w:val="1"/>
      <w:marLeft w:val="0"/>
      <w:marRight w:val="0"/>
      <w:marTop w:val="0"/>
      <w:marBottom w:val="0"/>
      <w:divBdr>
        <w:top w:val="none" w:sz="0" w:space="0" w:color="auto"/>
        <w:left w:val="none" w:sz="0" w:space="0" w:color="auto"/>
        <w:bottom w:val="none" w:sz="0" w:space="0" w:color="auto"/>
        <w:right w:val="none" w:sz="0" w:space="0" w:color="auto"/>
      </w:divBdr>
    </w:div>
    <w:div w:id="1319967293">
      <w:bodyDiv w:val="1"/>
      <w:marLeft w:val="0"/>
      <w:marRight w:val="0"/>
      <w:marTop w:val="0"/>
      <w:marBottom w:val="0"/>
      <w:divBdr>
        <w:top w:val="none" w:sz="0" w:space="0" w:color="auto"/>
        <w:left w:val="none" w:sz="0" w:space="0" w:color="auto"/>
        <w:bottom w:val="none" w:sz="0" w:space="0" w:color="auto"/>
        <w:right w:val="none" w:sz="0" w:space="0" w:color="auto"/>
      </w:divBdr>
    </w:div>
    <w:div w:id="1409884534">
      <w:bodyDiv w:val="1"/>
      <w:marLeft w:val="0"/>
      <w:marRight w:val="0"/>
      <w:marTop w:val="0"/>
      <w:marBottom w:val="0"/>
      <w:divBdr>
        <w:top w:val="none" w:sz="0" w:space="0" w:color="auto"/>
        <w:left w:val="none" w:sz="0" w:space="0" w:color="auto"/>
        <w:bottom w:val="none" w:sz="0" w:space="0" w:color="auto"/>
        <w:right w:val="none" w:sz="0" w:space="0" w:color="auto"/>
      </w:divBdr>
    </w:div>
    <w:div w:id="1564097122">
      <w:bodyDiv w:val="1"/>
      <w:marLeft w:val="0"/>
      <w:marRight w:val="0"/>
      <w:marTop w:val="0"/>
      <w:marBottom w:val="0"/>
      <w:divBdr>
        <w:top w:val="none" w:sz="0" w:space="0" w:color="auto"/>
        <w:left w:val="none" w:sz="0" w:space="0" w:color="auto"/>
        <w:bottom w:val="none" w:sz="0" w:space="0" w:color="auto"/>
        <w:right w:val="none" w:sz="0" w:space="0" w:color="auto"/>
      </w:divBdr>
      <w:divsChild>
        <w:div w:id="174392120">
          <w:marLeft w:val="720"/>
          <w:marRight w:val="0"/>
          <w:marTop w:val="200"/>
          <w:marBottom w:val="0"/>
          <w:divBdr>
            <w:top w:val="none" w:sz="0" w:space="0" w:color="auto"/>
            <w:left w:val="none" w:sz="0" w:space="0" w:color="auto"/>
            <w:bottom w:val="none" w:sz="0" w:space="0" w:color="auto"/>
            <w:right w:val="none" w:sz="0" w:space="0" w:color="auto"/>
          </w:divBdr>
        </w:div>
        <w:div w:id="1893075527">
          <w:marLeft w:val="720"/>
          <w:marRight w:val="0"/>
          <w:marTop w:val="200"/>
          <w:marBottom w:val="0"/>
          <w:divBdr>
            <w:top w:val="none" w:sz="0" w:space="0" w:color="auto"/>
            <w:left w:val="none" w:sz="0" w:space="0" w:color="auto"/>
            <w:bottom w:val="none" w:sz="0" w:space="0" w:color="auto"/>
            <w:right w:val="none" w:sz="0" w:space="0" w:color="auto"/>
          </w:divBdr>
        </w:div>
        <w:div w:id="1069112278">
          <w:marLeft w:val="720"/>
          <w:marRight w:val="0"/>
          <w:marTop w:val="200"/>
          <w:marBottom w:val="0"/>
          <w:divBdr>
            <w:top w:val="none" w:sz="0" w:space="0" w:color="auto"/>
            <w:left w:val="none" w:sz="0" w:space="0" w:color="auto"/>
            <w:bottom w:val="none" w:sz="0" w:space="0" w:color="auto"/>
            <w:right w:val="none" w:sz="0" w:space="0" w:color="auto"/>
          </w:divBdr>
        </w:div>
        <w:div w:id="1048921492">
          <w:marLeft w:val="720"/>
          <w:marRight w:val="0"/>
          <w:marTop w:val="200"/>
          <w:marBottom w:val="0"/>
          <w:divBdr>
            <w:top w:val="none" w:sz="0" w:space="0" w:color="auto"/>
            <w:left w:val="none" w:sz="0" w:space="0" w:color="auto"/>
            <w:bottom w:val="none" w:sz="0" w:space="0" w:color="auto"/>
            <w:right w:val="none" w:sz="0" w:space="0" w:color="auto"/>
          </w:divBdr>
        </w:div>
      </w:divsChild>
    </w:div>
    <w:div w:id="1567032234">
      <w:bodyDiv w:val="1"/>
      <w:marLeft w:val="0"/>
      <w:marRight w:val="0"/>
      <w:marTop w:val="0"/>
      <w:marBottom w:val="0"/>
      <w:divBdr>
        <w:top w:val="none" w:sz="0" w:space="0" w:color="auto"/>
        <w:left w:val="none" w:sz="0" w:space="0" w:color="auto"/>
        <w:bottom w:val="none" w:sz="0" w:space="0" w:color="auto"/>
        <w:right w:val="none" w:sz="0" w:space="0" w:color="auto"/>
      </w:divBdr>
    </w:div>
    <w:div w:id="1597592617">
      <w:bodyDiv w:val="1"/>
      <w:marLeft w:val="0"/>
      <w:marRight w:val="0"/>
      <w:marTop w:val="0"/>
      <w:marBottom w:val="0"/>
      <w:divBdr>
        <w:top w:val="none" w:sz="0" w:space="0" w:color="auto"/>
        <w:left w:val="none" w:sz="0" w:space="0" w:color="auto"/>
        <w:bottom w:val="none" w:sz="0" w:space="0" w:color="auto"/>
        <w:right w:val="none" w:sz="0" w:space="0" w:color="auto"/>
      </w:divBdr>
    </w:div>
    <w:div w:id="1614314957">
      <w:bodyDiv w:val="1"/>
      <w:marLeft w:val="0"/>
      <w:marRight w:val="0"/>
      <w:marTop w:val="0"/>
      <w:marBottom w:val="0"/>
      <w:divBdr>
        <w:top w:val="none" w:sz="0" w:space="0" w:color="auto"/>
        <w:left w:val="none" w:sz="0" w:space="0" w:color="auto"/>
        <w:bottom w:val="none" w:sz="0" w:space="0" w:color="auto"/>
        <w:right w:val="none" w:sz="0" w:space="0" w:color="auto"/>
      </w:divBdr>
    </w:div>
    <w:div w:id="1638952539">
      <w:bodyDiv w:val="1"/>
      <w:marLeft w:val="0"/>
      <w:marRight w:val="0"/>
      <w:marTop w:val="0"/>
      <w:marBottom w:val="0"/>
      <w:divBdr>
        <w:top w:val="none" w:sz="0" w:space="0" w:color="auto"/>
        <w:left w:val="none" w:sz="0" w:space="0" w:color="auto"/>
        <w:bottom w:val="none" w:sz="0" w:space="0" w:color="auto"/>
        <w:right w:val="none" w:sz="0" w:space="0" w:color="auto"/>
      </w:divBdr>
    </w:div>
    <w:div w:id="1715471506">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99105583">
      <w:bodyDiv w:val="1"/>
      <w:marLeft w:val="0"/>
      <w:marRight w:val="0"/>
      <w:marTop w:val="0"/>
      <w:marBottom w:val="0"/>
      <w:divBdr>
        <w:top w:val="none" w:sz="0" w:space="0" w:color="auto"/>
        <w:left w:val="none" w:sz="0" w:space="0" w:color="auto"/>
        <w:bottom w:val="none" w:sz="0" w:space="0" w:color="auto"/>
        <w:right w:val="none" w:sz="0" w:space="0" w:color="auto"/>
      </w:divBdr>
    </w:div>
    <w:div w:id="1801071080">
      <w:bodyDiv w:val="1"/>
      <w:marLeft w:val="0"/>
      <w:marRight w:val="0"/>
      <w:marTop w:val="0"/>
      <w:marBottom w:val="0"/>
      <w:divBdr>
        <w:top w:val="none" w:sz="0" w:space="0" w:color="auto"/>
        <w:left w:val="none" w:sz="0" w:space="0" w:color="auto"/>
        <w:bottom w:val="none" w:sz="0" w:space="0" w:color="auto"/>
        <w:right w:val="none" w:sz="0" w:space="0" w:color="auto"/>
      </w:divBdr>
      <w:divsChild>
        <w:div w:id="1241717448">
          <w:marLeft w:val="0"/>
          <w:marRight w:val="0"/>
          <w:marTop w:val="0"/>
          <w:marBottom w:val="0"/>
          <w:divBdr>
            <w:top w:val="none" w:sz="0" w:space="0" w:color="auto"/>
            <w:left w:val="none" w:sz="0" w:space="0" w:color="auto"/>
            <w:bottom w:val="none" w:sz="0" w:space="0" w:color="auto"/>
            <w:right w:val="none" w:sz="0" w:space="0" w:color="auto"/>
          </w:divBdr>
        </w:div>
      </w:divsChild>
    </w:div>
    <w:div w:id="1830712804">
      <w:bodyDiv w:val="1"/>
      <w:marLeft w:val="0"/>
      <w:marRight w:val="0"/>
      <w:marTop w:val="0"/>
      <w:marBottom w:val="0"/>
      <w:divBdr>
        <w:top w:val="none" w:sz="0" w:space="0" w:color="auto"/>
        <w:left w:val="none" w:sz="0" w:space="0" w:color="auto"/>
        <w:bottom w:val="none" w:sz="0" w:space="0" w:color="auto"/>
        <w:right w:val="none" w:sz="0" w:space="0" w:color="auto"/>
      </w:divBdr>
      <w:divsChild>
        <w:div w:id="1602645439">
          <w:marLeft w:val="547"/>
          <w:marRight w:val="0"/>
          <w:marTop w:val="0"/>
          <w:marBottom w:val="0"/>
          <w:divBdr>
            <w:top w:val="none" w:sz="0" w:space="0" w:color="auto"/>
            <w:left w:val="none" w:sz="0" w:space="0" w:color="auto"/>
            <w:bottom w:val="none" w:sz="0" w:space="0" w:color="auto"/>
            <w:right w:val="none" w:sz="0" w:space="0" w:color="auto"/>
          </w:divBdr>
        </w:div>
      </w:divsChild>
    </w:div>
    <w:div w:id="1852528581">
      <w:bodyDiv w:val="1"/>
      <w:marLeft w:val="0"/>
      <w:marRight w:val="0"/>
      <w:marTop w:val="0"/>
      <w:marBottom w:val="0"/>
      <w:divBdr>
        <w:top w:val="none" w:sz="0" w:space="0" w:color="auto"/>
        <w:left w:val="none" w:sz="0" w:space="0" w:color="auto"/>
        <w:bottom w:val="none" w:sz="0" w:space="0" w:color="auto"/>
        <w:right w:val="none" w:sz="0" w:space="0" w:color="auto"/>
      </w:divBdr>
      <w:divsChild>
        <w:div w:id="1065643128">
          <w:marLeft w:val="0"/>
          <w:marRight w:val="0"/>
          <w:marTop w:val="0"/>
          <w:marBottom w:val="0"/>
          <w:divBdr>
            <w:top w:val="none" w:sz="0" w:space="0" w:color="auto"/>
            <w:left w:val="none" w:sz="0" w:space="0" w:color="auto"/>
            <w:bottom w:val="none" w:sz="0" w:space="0" w:color="auto"/>
            <w:right w:val="none" w:sz="0" w:space="0" w:color="auto"/>
          </w:divBdr>
        </w:div>
      </w:divsChild>
    </w:div>
    <w:div w:id="1889099082">
      <w:bodyDiv w:val="1"/>
      <w:marLeft w:val="0"/>
      <w:marRight w:val="0"/>
      <w:marTop w:val="0"/>
      <w:marBottom w:val="0"/>
      <w:divBdr>
        <w:top w:val="none" w:sz="0" w:space="0" w:color="auto"/>
        <w:left w:val="none" w:sz="0" w:space="0" w:color="auto"/>
        <w:bottom w:val="none" w:sz="0" w:space="0" w:color="auto"/>
        <w:right w:val="none" w:sz="0" w:space="0" w:color="auto"/>
      </w:divBdr>
    </w:div>
    <w:div w:id="1953396019">
      <w:bodyDiv w:val="1"/>
      <w:marLeft w:val="0"/>
      <w:marRight w:val="0"/>
      <w:marTop w:val="0"/>
      <w:marBottom w:val="0"/>
      <w:divBdr>
        <w:top w:val="none" w:sz="0" w:space="0" w:color="auto"/>
        <w:left w:val="none" w:sz="0" w:space="0" w:color="auto"/>
        <w:bottom w:val="none" w:sz="0" w:space="0" w:color="auto"/>
        <w:right w:val="none" w:sz="0" w:space="0" w:color="auto"/>
      </w:divBdr>
    </w:div>
    <w:div w:id="1963612269">
      <w:bodyDiv w:val="1"/>
      <w:marLeft w:val="0"/>
      <w:marRight w:val="0"/>
      <w:marTop w:val="0"/>
      <w:marBottom w:val="0"/>
      <w:divBdr>
        <w:top w:val="none" w:sz="0" w:space="0" w:color="auto"/>
        <w:left w:val="none" w:sz="0" w:space="0" w:color="auto"/>
        <w:bottom w:val="none" w:sz="0" w:space="0" w:color="auto"/>
        <w:right w:val="none" w:sz="0" w:space="0" w:color="auto"/>
      </w:divBdr>
    </w:div>
    <w:div w:id="1967813776">
      <w:bodyDiv w:val="1"/>
      <w:marLeft w:val="0"/>
      <w:marRight w:val="0"/>
      <w:marTop w:val="0"/>
      <w:marBottom w:val="0"/>
      <w:divBdr>
        <w:top w:val="none" w:sz="0" w:space="0" w:color="auto"/>
        <w:left w:val="none" w:sz="0" w:space="0" w:color="auto"/>
        <w:bottom w:val="none" w:sz="0" w:space="0" w:color="auto"/>
        <w:right w:val="none" w:sz="0" w:space="0" w:color="auto"/>
      </w:divBdr>
      <w:divsChild>
        <w:div w:id="400715873">
          <w:marLeft w:val="547"/>
          <w:marRight w:val="0"/>
          <w:marTop w:val="0"/>
          <w:marBottom w:val="0"/>
          <w:divBdr>
            <w:top w:val="none" w:sz="0" w:space="0" w:color="auto"/>
            <w:left w:val="none" w:sz="0" w:space="0" w:color="auto"/>
            <w:bottom w:val="none" w:sz="0" w:space="0" w:color="auto"/>
            <w:right w:val="none" w:sz="0" w:space="0" w:color="auto"/>
          </w:divBdr>
        </w:div>
      </w:divsChild>
    </w:div>
    <w:div w:id="1976447218">
      <w:bodyDiv w:val="1"/>
      <w:marLeft w:val="0"/>
      <w:marRight w:val="0"/>
      <w:marTop w:val="0"/>
      <w:marBottom w:val="0"/>
      <w:divBdr>
        <w:top w:val="none" w:sz="0" w:space="0" w:color="auto"/>
        <w:left w:val="none" w:sz="0" w:space="0" w:color="auto"/>
        <w:bottom w:val="none" w:sz="0" w:space="0" w:color="auto"/>
        <w:right w:val="none" w:sz="0" w:space="0" w:color="auto"/>
      </w:divBdr>
    </w:div>
    <w:div w:id="2014019376">
      <w:bodyDiv w:val="1"/>
      <w:marLeft w:val="0"/>
      <w:marRight w:val="0"/>
      <w:marTop w:val="0"/>
      <w:marBottom w:val="0"/>
      <w:divBdr>
        <w:top w:val="none" w:sz="0" w:space="0" w:color="auto"/>
        <w:left w:val="none" w:sz="0" w:space="0" w:color="auto"/>
        <w:bottom w:val="none" w:sz="0" w:space="0" w:color="auto"/>
        <w:right w:val="none" w:sz="0" w:space="0" w:color="auto"/>
      </w:divBdr>
    </w:div>
    <w:div w:id="2027097987">
      <w:bodyDiv w:val="1"/>
      <w:marLeft w:val="0"/>
      <w:marRight w:val="0"/>
      <w:marTop w:val="0"/>
      <w:marBottom w:val="0"/>
      <w:divBdr>
        <w:top w:val="none" w:sz="0" w:space="0" w:color="auto"/>
        <w:left w:val="none" w:sz="0" w:space="0" w:color="auto"/>
        <w:bottom w:val="none" w:sz="0" w:space="0" w:color="auto"/>
        <w:right w:val="none" w:sz="0" w:space="0" w:color="auto"/>
      </w:divBdr>
    </w:div>
    <w:div w:id="2054770948">
      <w:bodyDiv w:val="1"/>
      <w:marLeft w:val="0"/>
      <w:marRight w:val="0"/>
      <w:marTop w:val="0"/>
      <w:marBottom w:val="0"/>
      <w:divBdr>
        <w:top w:val="none" w:sz="0" w:space="0" w:color="auto"/>
        <w:left w:val="none" w:sz="0" w:space="0" w:color="auto"/>
        <w:bottom w:val="none" w:sz="0" w:space="0" w:color="auto"/>
        <w:right w:val="none" w:sz="0" w:space="0" w:color="auto"/>
      </w:divBdr>
    </w:div>
    <w:div w:id="2055349136">
      <w:bodyDiv w:val="1"/>
      <w:marLeft w:val="0"/>
      <w:marRight w:val="0"/>
      <w:marTop w:val="0"/>
      <w:marBottom w:val="0"/>
      <w:divBdr>
        <w:top w:val="none" w:sz="0" w:space="0" w:color="auto"/>
        <w:left w:val="none" w:sz="0" w:space="0" w:color="auto"/>
        <w:bottom w:val="none" w:sz="0" w:space="0" w:color="auto"/>
        <w:right w:val="none" w:sz="0" w:space="0" w:color="auto"/>
      </w:divBdr>
      <w:divsChild>
        <w:div w:id="163857089">
          <w:marLeft w:val="360"/>
          <w:marRight w:val="0"/>
          <w:marTop w:val="200"/>
          <w:marBottom w:val="0"/>
          <w:divBdr>
            <w:top w:val="none" w:sz="0" w:space="0" w:color="auto"/>
            <w:left w:val="none" w:sz="0" w:space="0" w:color="auto"/>
            <w:bottom w:val="none" w:sz="0" w:space="0" w:color="auto"/>
            <w:right w:val="none" w:sz="0" w:space="0" w:color="auto"/>
          </w:divBdr>
        </w:div>
      </w:divsChild>
    </w:div>
    <w:div w:id="2067876389">
      <w:bodyDiv w:val="1"/>
      <w:marLeft w:val="0"/>
      <w:marRight w:val="0"/>
      <w:marTop w:val="0"/>
      <w:marBottom w:val="0"/>
      <w:divBdr>
        <w:top w:val="none" w:sz="0" w:space="0" w:color="auto"/>
        <w:left w:val="none" w:sz="0" w:space="0" w:color="auto"/>
        <w:bottom w:val="none" w:sz="0" w:space="0" w:color="auto"/>
        <w:right w:val="none" w:sz="0" w:space="0" w:color="auto"/>
      </w:divBdr>
    </w:div>
    <w:div w:id="2095200710">
      <w:bodyDiv w:val="1"/>
      <w:marLeft w:val="0"/>
      <w:marRight w:val="0"/>
      <w:marTop w:val="0"/>
      <w:marBottom w:val="0"/>
      <w:divBdr>
        <w:top w:val="none" w:sz="0" w:space="0" w:color="auto"/>
        <w:left w:val="none" w:sz="0" w:space="0" w:color="auto"/>
        <w:bottom w:val="none" w:sz="0" w:space="0" w:color="auto"/>
        <w:right w:val="none" w:sz="0" w:space="0" w:color="auto"/>
      </w:divBdr>
    </w:div>
    <w:div w:id="2095396382">
      <w:bodyDiv w:val="1"/>
      <w:marLeft w:val="0"/>
      <w:marRight w:val="0"/>
      <w:marTop w:val="0"/>
      <w:marBottom w:val="0"/>
      <w:divBdr>
        <w:top w:val="none" w:sz="0" w:space="0" w:color="auto"/>
        <w:left w:val="none" w:sz="0" w:space="0" w:color="auto"/>
        <w:bottom w:val="none" w:sz="0" w:space="0" w:color="auto"/>
        <w:right w:val="none" w:sz="0" w:space="0" w:color="auto"/>
      </w:divBdr>
    </w:div>
    <w:div w:id="2100439855">
      <w:bodyDiv w:val="1"/>
      <w:marLeft w:val="0"/>
      <w:marRight w:val="0"/>
      <w:marTop w:val="0"/>
      <w:marBottom w:val="0"/>
      <w:divBdr>
        <w:top w:val="none" w:sz="0" w:space="0" w:color="auto"/>
        <w:left w:val="none" w:sz="0" w:space="0" w:color="auto"/>
        <w:bottom w:val="none" w:sz="0" w:space="0" w:color="auto"/>
        <w:right w:val="none" w:sz="0" w:space="0" w:color="auto"/>
      </w:divBdr>
      <w:divsChild>
        <w:div w:id="1940678704">
          <w:marLeft w:val="360"/>
          <w:marRight w:val="0"/>
          <w:marTop w:val="200"/>
          <w:marBottom w:val="0"/>
          <w:divBdr>
            <w:top w:val="none" w:sz="0" w:space="0" w:color="auto"/>
            <w:left w:val="none" w:sz="0" w:space="0" w:color="auto"/>
            <w:bottom w:val="none" w:sz="0" w:space="0" w:color="auto"/>
            <w:right w:val="none" w:sz="0" w:space="0" w:color="auto"/>
          </w:divBdr>
        </w:div>
        <w:div w:id="1476338738">
          <w:marLeft w:val="360"/>
          <w:marRight w:val="0"/>
          <w:marTop w:val="200"/>
          <w:marBottom w:val="0"/>
          <w:divBdr>
            <w:top w:val="none" w:sz="0" w:space="0" w:color="auto"/>
            <w:left w:val="none" w:sz="0" w:space="0" w:color="auto"/>
            <w:bottom w:val="none" w:sz="0" w:space="0" w:color="auto"/>
            <w:right w:val="none" w:sz="0" w:space="0" w:color="auto"/>
          </w:divBdr>
        </w:div>
        <w:div w:id="1001664272">
          <w:marLeft w:val="360"/>
          <w:marRight w:val="0"/>
          <w:marTop w:val="200"/>
          <w:marBottom w:val="0"/>
          <w:divBdr>
            <w:top w:val="none" w:sz="0" w:space="0" w:color="auto"/>
            <w:left w:val="none" w:sz="0" w:space="0" w:color="auto"/>
            <w:bottom w:val="none" w:sz="0" w:space="0" w:color="auto"/>
            <w:right w:val="none" w:sz="0" w:space="0" w:color="auto"/>
          </w:divBdr>
        </w:div>
      </w:divsChild>
    </w:div>
    <w:div w:id="2114590887">
      <w:bodyDiv w:val="1"/>
      <w:marLeft w:val="0"/>
      <w:marRight w:val="0"/>
      <w:marTop w:val="0"/>
      <w:marBottom w:val="0"/>
      <w:divBdr>
        <w:top w:val="none" w:sz="0" w:space="0" w:color="auto"/>
        <w:left w:val="none" w:sz="0" w:space="0" w:color="auto"/>
        <w:bottom w:val="none" w:sz="0" w:space="0" w:color="auto"/>
        <w:right w:val="none" w:sz="0" w:space="0" w:color="auto"/>
      </w:divBdr>
      <w:divsChild>
        <w:div w:id="1947879826">
          <w:marLeft w:val="360"/>
          <w:marRight w:val="0"/>
          <w:marTop w:val="200"/>
          <w:marBottom w:val="0"/>
          <w:divBdr>
            <w:top w:val="none" w:sz="0" w:space="0" w:color="auto"/>
            <w:left w:val="none" w:sz="0" w:space="0" w:color="auto"/>
            <w:bottom w:val="none" w:sz="0" w:space="0" w:color="auto"/>
            <w:right w:val="none" w:sz="0" w:space="0" w:color="auto"/>
          </w:divBdr>
        </w:div>
        <w:div w:id="7829018">
          <w:marLeft w:val="360"/>
          <w:marRight w:val="0"/>
          <w:marTop w:val="200"/>
          <w:marBottom w:val="0"/>
          <w:divBdr>
            <w:top w:val="none" w:sz="0" w:space="0" w:color="auto"/>
            <w:left w:val="none" w:sz="0" w:space="0" w:color="auto"/>
            <w:bottom w:val="none" w:sz="0" w:space="0" w:color="auto"/>
            <w:right w:val="none" w:sz="0" w:space="0" w:color="auto"/>
          </w:divBdr>
        </w:div>
        <w:div w:id="2142384084">
          <w:marLeft w:val="360"/>
          <w:marRight w:val="0"/>
          <w:marTop w:val="200"/>
          <w:marBottom w:val="0"/>
          <w:divBdr>
            <w:top w:val="none" w:sz="0" w:space="0" w:color="auto"/>
            <w:left w:val="none" w:sz="0" w:space="0" w:color="auto"/>
            <w:bottom w:val="none" w:sz="0" w:space="0" w:color="auto"/>
            <w:right w:val="none" w:sz="0" w:space="0" w:color="auto"/>
          </w:divBdr>
        </w:div>
      </w:divsChild>
    </w:div>
    <w:div w:id="21395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www.diva-gis.org/gdata" TargetMode="External"/><Relationship Id="rId47" Type="http://schemas.openxmlformats.org/officeDocument/2006/relationships/hyperlink" Target="https://data.london.gov.uk/dataset/employment-rates-by-disability" TargetMode="External"/><Relationship Id="rId63" Type="http://schemas.openxmlformats.org/officeDocument/2006/relationships/hyperlink" Target="https://www.youtube.com/watch?v=GJf7ccRIK4U" TargetMode="External"/><Relationship Id="rId68" Type="http://schemas.openxmlformats.org/officeDocument/2006/relationships/hyperlink" Target="https://www.yelp.com/developers/documentation/v3/all_category_lis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abled-accessible-city.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chartjs.org/docs/latest/" TargetMode="External"/><Relationship Id="rId45" Type="http://schemas.openxmlformats.org/officeDocument/2006/relationships/hyperlink" Target="https://refreshless.com/nouislider/" TargetMode="External"/><Relationship Id="rId53" Type="http://schemas.openxmlformats.org/officeDocument/2006/relationships/hyperlink" Target="https://docs.mapbox.com/mapbox-gl-js/example/filter-features-within-map-view/" TargetMode="External"/><Relationship Id="rId58" Type="http://schemas.openxmlformats.org/officeDocument/2006/relationships/hyperlink" Target="https://geoportal.statistics.gov.uk/datasets/local-authority-districts-december-2017-super-generalised-clipped-boundaries-in-great-britain" TargetMode="External"/><Relationship Id="rId66" Type="http://schemas.openxmlformats.org/officeDocument/2006/relationships/hyperlink" Target="https://gis.stackexchange.com/questions/286245/linking-images-to-features-in-geojson-layer-popup-using-leaflet" TargetMode="External"/><Relationship Id="rId5" Type="http://schemas.openxmlformats.org/officeDocument/2006/relationships/webSettings" Target="webSettings.xml"/><Relationship Id="rId61" Type="http://schemas.openxmlformats.org/officeDocument/2006/relationships/hyperlink" Target="https://www.kingqueen.org.uk/rail-station-accessibility-data/"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doogal.co.uk/UkStations.php" TargetMode="External"/><Relationship Id="rId48" Type="http://schemas.openxmlformats.org/officeDocument/2006/relationships/hyperlink" Target="https://data.london.gov.uk/dataset/statistical-gis-boundary-files-london" TargetMode="External"/><Relationship Id="rId56" Type="http://schemas.openxmlformats.org/officeDocument/2006/relationships/hyperlink" Target="https://docs.mapbox.com/mapbox-gl-js/example/mapbox-gl-compare/" TargetMode="External"/><Relationship Id="rId64" Type="http://schemas.openxmlformats.org/officeDocument/2006/relationships/hyperlink" Target="https://downloads.ctfassets.net/nv7y93idf4jq/7FiejTsJ68eaa8wQw8MiWw/bc4f3a45f6685148eba2acb618c2424f/03._GM_2040_TS_Full.pdf"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cs.mapbox.com/mapbox-gl-js/example/mapbox-gl-geocode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016/j.jtrangeo.2011.12.004" TargetMode="External"/><Relationship Id="rId46" Type="http://schemas.openxmlformats.org/officeDocument/2006/relationships/hyperlink" Target="https://assets.publishing.service.gov.uk/government/uploads/system/uploads/attachment_data/file/728547/inclusive-transport-strategy.pdf" TargetMode="External"/><Relationship Id="rId59" Type="http://schemas.openxmlformats.org/officeDocument/2006/relationships/hyperlink" Target="https://www.ons.gov.uk/peoplepopulationandcommunity/populationandmigration/populationestimates/datasets/2011censuskeystatisticsandquickstatisticsforwardsandoutputareasinenglandandwales" TargetMode="External"/><Relationship Id="rId67" Type="http://schemas.openxmlformats.org/officeDocument/2006/relationships/hyperlink" Target="https://www.yelp.com/developers/documentation/v3/business_search" TargetMode="External"/><Relationship Id="rId20" Type="http://schemas.openxmlformats.org/officeDocument/2006/relationships/image" Target="media/image9.png"/><Relationship Id="rId41" Type="http://schemas.openxmlformats.org/officeDocument/2006/relationships/hyperlink" Target="https://www.gov.uk/government/publications/accessible-rail-transport/accessible-rail-transport" TargetMode="External"/><Relationship Id="rId54" Type="http://schemas.openxmlformats.org/officeDocument/2006/relationships/hyperlink" Target="https://docs.mapbox.com/mapbox-gl-js/example/scroll-fly-to/" TargetMode="External"/><Relationship Id="rId62" Type="http://schemas.openxmlformats.org/officeDocument/2006/relationships/hyperlink" Target="https://www.scotlandscensus.gov.uk/bulletin-figures-and-tables"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ta.london.gov.uk/dataset/statistical-gis-boundary-files-london" TargetMode="External"/><Relationship Id="rId57" Type="http://schemas.openxmlformats.org/officeDocument/2006/relationships/hyperlink" Target="https://www.networkrail.co.uk/communities/passengers/station-improvements/access-for-all/" TargetMode="External"/><Relationship Id="rId10" Type="http://schemas.openxmlformats.org/officeDocument/2006/relationships/hyperlink" Target="https://github.com/disabled-accessible-city" TargetMode="External"/><Relationship Id="rId31" Type="http://schemas.openxmlformats.org/officeDocument/2006/relationships/image" Target="media/image20.png"/><Relationship Id="rId44" Type="http://schemas.openxmlformats.org/officeDocument/2006/relationships/hyperlink" Target="https://www.disabledaccessday.com/news/small-businesses-accessibility/?tag=useful+articles" TargetMode="External"/><Relationship Id="rId52" Type="http://schemas.openxmlformats.org/officeDocument/2006/relationships/hyperlink" Target="https://docs.mapbox.com/mapbox-gl-js/example/popup-on-click/" TargetMode="External"/><Relationship Id="rId60" Type="http://schemas.openxmlformats.org/officeDocument/2006/relationships/hyperlink" Target="https://getbootstrap.com/docs/4.3/components/forms/" TargetMode="External"/><Relationship Id="rId65" Type="http://schemas.openxmlformats.org/officeDocument/2006/relationships/hyperlink" Target="https://gis.stackexchange.com/questions/286245/linking-images-to-features-in-geojson-layer-popup-using-leafl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canvasjs.com/jquery-charts/stacked-bar-chart/" TargetMode="External"/><Relationship Id="rId34" Type="http://schemas.openxmlformats.org/officeDocument/2006/relationships/image" Target="media/image23.png"/><Relationship Id="rId50" Type="http://schemas.openxmlformats.org/officeDocument/2006/relationships/hyperlink" Target="https://github.com/london-rhythms/london-rhythms.github.io/tree/master/yelp/data%20processing" TargetMode="External"/><Relationship Id="rId55" Type="http://schemas.openxmlformats.org/officeDocument/2006/relationships/hyperlink" Target="https://docs.mapbox.com/mapbox-gl-js/example/toggle-lay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4F81C5E-B824-E146-B956-BC9EEE06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35</Pages>
  <Words>6749</Words>
  <Characters>37665</Characters>
  <Application>Microsoft Office Word</Application>
  <DocSecurity>0</DocSecurity>
  <Lines>896</Lines>
  <Paragraphs>488</Paragraphs>
  <ScaleCrop>false</ScaleCrop>
  <HeadingPairs>
    <vt:vector size="2" baseType="variant">
      <vt:variant>
        <vt:lpstr>Title</vt:lpstr>
      </vt:variant>
      <vt:variant>
        <vt:i4>1</vt:i4>
      </vt:variant>
    </vt:vector>
  </HeadingPairs>
  <TitlesOfParts>
    <vt:vector size="1" baseType="lpstr">
      <vt:lpstr>Results</vt:lpstr>
    </vt:vector>
  </TitlesOfParts>
  <Company/>
  <LinksUpToDate>false</LinksUpToDate>
  <CharactersWithSpaces>43926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subject/>
  <dc:creator>Yuhong Sang</dc:creator>
  <cp:keywords/>
  <dc:description/>
  <cp:lastModifiedBy>Ye, Yafei</cp:lastModifiedBy>
  <cp:revision>26</cp:revision>
  <cp:lastPrinted>2019-03-29T23:37:00Z</cp:lastPrinted>
  <dcterms:created xsi:type="dcterms:W3CDTF">2019-05-28T02:49:00Z</dcterms:created>
  <dcterms:modified xsi:type="dcterms:W3CDTF">2019-05-28T11:07:00Z</dcterms:modified>
</cp:coreProperties>
</file>